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915B84" w14:textId="77777777" w:rsidR="00A071DB" w:rsidRDefault="009F1AF9">
      <w:pPr>
        <w:spacing w:after="0" w:line="259" w:lineRule="auto"/>
        <w:ind w:firstLine="0"/>
        <w:jc w:val="left"/>
      </w:pPr>
      <w:r>
        <w:rPr>
          <w:sz w:val="29"/>
        </w:rPr>
        <w:t>A-Lamp: Adaptive Layout-Aware Multi-Patch Deep Convolutional Neural</w:t>
      </w:r>
    </w:p>
    <w:p w14:paraId="3A70AEFF" w14:textId="77777777" w:rsidR="00A071DB" w:rsidRDefault="009F1AF9">
      <w:pPr>
        <w:spacing w:after="157" w:line="259" w:lineRule="auto"/>
        <w:ind w:firstLine="0"/>
        <w:jc w:val="center"/>
      </w:pPr>
      <w:r>
        <w:rPr>
          <w:sz w:val="29"/>
        </w:rPr>
        <w:t>Network for Photo Aesthetic Assessment</w:t>
      </w:r>
    </w:p>
    <w:tbl>
      <w:tblPr>
        <w:tblStyle w:val="TableGrid"/>
        <w:tblW w:w="5786" w:type="dxa"/>
        <w:tblInd w:w="1659" w:type="dxa"/>
        <w:tblLook w:val="04A0" w:firstRow="1" w:lastRow="0" w:firstColumn="1" w:lastColumn="0" w:noHBand="0" w:noVBand="1"/>
      </w:tblPr>
      <w:tblGrid>
        <w:gridCol w:w="2744"/>
        <w:gridCol w:w="3042"/>
      </w:tblGrid>
      <w:tr w:rsidR="00A071DB" w14:paraId="390B86CC" w14:textId="77777777">
        <w:trPr>
          <w:trHeight w:val="1025"/>
        </w:trPr>
        <w:tc>
          <w:tcPr>
            <w:tcW w:w="2744" w:type="dxa"/>
            <w:tcBorders>
              <w:top w:val="nil"/>
              <w:left w:val="nil"/>
              <w:bottom w:val="nil"/>
              <w:right w:val="nil"/>
            </w:tcBorders>
          </w:tcPr>
          <w:p w14:paraId="0FF63086" w14:textId="77777777" w:rsidR="00A071DB" w:rsidRDefault="009F1AF9">
            <w:pPr>
              <w:spacing w:after="0" w:line="259" w:lineRule="auto"/>
              <w:ind w:left="381" w:firstLine="0"/>
              <w:jc w:val="left"/>
            </w:pPr>
            <w:r>
              <w:rPr>
                <w:sz w:val="24"/>
              </w:rPr>
              <w:t>First Author</w:t>
            </w:r>
          </w:p>
          <w:p w14:paraId="72B04DE2" w14:textId="77777777" w:rsidR="00A071DB" w:rsidRDefault="009F1AF9">
            <w:pPr>
              <w:spacing w:after="0" w:line="259" w:lineRule="auto"/>
              <w:ind w:left="417" w:firstLine="0"/>
              <w:jc w:val="left"/>
            </w:pPr>
            <w:r>
              <w:rPr>
                <w:sz w:val="24"/>
              </w:rPr>
              <w:t>Institution1</w:t>
            </w:r>
          </w:p>
          <w:p w14:paraId="70A8C2B2" w14:textId="77777777" w:rsidR="00A071DB" w:rsidRDefault="009F1AF9">
            <w:pPr>
              <w:spacing w:after="0" w:line="259" w:lineRule="auto"/>
              <w:ind w:firstLine="29"/>
              <w:jc w:val="left"/>
            </w:pPr>
            <w:r>
              <w:rPr>
                <w:sz w:val="24"/>
              </w:rPr>
              <w:t xml:space="preserve">Institution1 address </w:t>
            </w:r>
            <w:r>
              <w:rPr>
                <w:sz w:val="18"/>
              </w:rPr>
              <w:t>firstauthor@i1.org</w:t>
            </w:r>
          </w:p>
        </w:tc>
        <w:tc>
          <w:tcPr>
            <w:tcW w:w="3042" w:type="dxa"/>
            <w:tcBorders>
              <w:top w:val="nil"/>
              <w:left w:val="nil"/>
              <w:bottom w:val="nil"/>
              <w:right w:val="nil"/>
            </w:tcBorders>
          </w:tcPr>
          <w:p w14:paraId="15422093" w14:textId="77777777" w:rsidR="00A071DB" w:rsidRDefault="009F1AF9">
            <w:pPr>
              <w:spacing w:after="0" w:line="259" w:lineRule="auto"/>
              <w:ind w:firstLine="0"/>
              <w:jc w:val="center"/>
            </w:pPr>
            <w:r>
              <w:rPr>
                <w:sz w:val="24"/>
              </w:rPr>
              <w:t>Second Author</w:t>
            </w:r>
          </w:p>
          <w:p w14:paraId="24E86F43" w14:textId="77777777" w:rsidR="00A071DB" w:rsidRDefault="009F1AF9">
            <w:pPr>
              <w:spacing w:after="0" w:line="259" w:lineRule="auto"/>
              <w:ind w:firstLine="0"/>
              <w:jc w:val="center"/>
            </w:pPr>
            <w:r>
              <w:rPr>
                <w:sz w:val="24"/>
              </w:rPr>
              <w:t>Institution2</w:t>
            </w:r>
          </w:p>
          <w:p w14:paraId="0401183D" w14:textId="77777777" w:rsidR="00A071DB" w:rsidRDefault="009F1AF9">
            <w:pPr>
              <w:spacing w:after="0" w:line="259" w:lineRule="auto"/>
              <w:ind w:firstLine="0"/>
              <w:jc w:val="center"/>
            </w:pPr>
            <w:r>
              <w:rPr>
                <w:sz w:val="24"/>
              </w:rPr>
              <w:t xml:space="preserve">First line of institution2 address </w:t>
            </w:r>
            <w:r>
              <w:rPr>
                <w:sz w:val="18"/>
              </w:rPr>
              <w:t>secondauthor@i2.org</w:t>
            </w:r>
          </w:p>
        </w:tc>
      </w:tr>
    </w:tbl>
    <w:p w14:paraId="0A3F0127" w14:textId="77777777" w:rsidR="00A071DB" w:rsidRDefault="00A071DB">
      <w:pPr>
        <w:sectPr w:rsidR="00A071DB">
          <w:footerReference w:type="even" r:id="rId7"/>
          <w:footerReference w:type="default" r:id="rId8"/>
          <w:footerReference w:type="first" r:id="rId9"/>
          <w:pgSz w:w="12240" w:h="15840"/>
          <w:pgMar w:top="2141" w:right="1735" w:bottom="1577" w:left="1400" w:header="720" w:footer="979" w:gutter="0"/>
          <w:pgNumType w:start="4321"/>
          <w:cols w:space="720"/>
        </w:sectPr>
      </w:pPr>
    </w:p>
    <w:p w14:paraId="2E1BDBC2" w14:textId="77777777" w:rsidR="00A071DB" w:rsidRDefault="009F1AF9">
      <w:pPr>
        <w:spacing w:after="187" w:line="259" w:lineRule="auto"/>
        <w:ind w:firstLine="0"/>
        <w:jc w:val="center"/>
      </w:pPr>
      <w:r>
        <w:rPr>
          <w:sz w:val="24"/>
        </w:rPr>
        <w:t>Abstract</w:t>
      </w:r>
    </w:p>
    <w:p w14:paraId="7DCA69DB" w14:textId="77777777" w:rsidR="00A071DB" w:rsidRDefault="009F1AF9">
      <w:pPr>
        <w:spacing w:after="551" w:line="236" w:lineRule="auto"/>
        <w:ind w:firstLine="239"/>
      </w:pPr>
      <w:r>
        <w:rPr>
          <w:i/>
        </w:rPr>
        <w:t xml:space="preserve">Deep convolutional neural networks (CNN) have recently been shown to generate promising results for aesthetics assessment. However, the performance of these deep CNN methods is often compromised by the constraint that the neural network only takes the fixed-size input. To accommodate this requirement, input images need to be transformed via cropping, wrapping, or padding, which often alter image composition, reduce image resolution, or cause image distortion. Thus the aesthetics of the original images is impaired because of potential loss of fine grained details and holistic image layout. However, such fine grained details and holistic image layout is critical for evaluating an images aesthetics. In this paper, we present an Adaptive Layout-Aware Multi-Patch Convolutional Neural Network (A-Lamp CNN) architecture for photo aesthetic assessment. This novel scheme is able to accept arbitrary sized images, and learn from both fined grained details and holistic image layout simultaneously. To support A-Lamp training on these hybrid inputs, we extend the method by developing a dedicated double-subnet neural network structure, i.e. a </w:t>
      </w:r>
      <w:proofErr w:type="spellStart"/>
      <w:r>
        <w:rPr>
          <w:i/>
        </w:rPr>
        <w:t>MultiPatch</w:t>
      </w:r>
      <w:proofErr w:type="spellEnd"/>
      <w:r>
        <w:rPr>
          <w:i/>
        </w:rPr>
        <w:t xml:space="preserve"> subnet and a Layout-Aware subnet. We further construct an aggregation layer to effectively combine the hybrid features from these two subnets. Extensive experiments on the large-scale aesthetics assessment benchmark (AVA) demonstrate significant performance improvement over the state of the art in photo aesthetic assessment.</w:t>
      </w:r>
    </w:p>
    <w:p w14:paraId="594BE23B" w14:textId="77777777" w:rsidR="00A071DB" w:rsidRDefault="009F1AF9">
      <w:pPr>
        <w:pStyle w:val="Heading1"/>
        <w:ind w:left="224" w:hanging="239"/>
      </w:pPr>
      <w:r>
        <w:t>Introduction</w:t>
      </w:r>
    </w:p>
    <w:p w14:paraId="4F32CC05" w14:textId="77777777" w:rsidR="00A071DB" w:rsidRDefault="009F1AF9">
      <w:pPr>
        <w:ind w:left="-15"/>
      </w:pPr>
      <w:del w:id="0" w:author="Chang Wen Chen" w:date="2016-11-12T09:56:00Z">
        <w:r w:rsidDel="00A339F6">
          <w:delText>Problems of</w:delText>
        </w:r>
      </w:del>
      <w:ins w:id="1" w:author="Chang Wen Chen" w:date="2016-11-12T09:56:00Z">
        <w:r w:rsidR="00A339F6">
          <w:t>Automatic</w:t>
        </w:r>
      </w:ins>
      <w:r>
        <w:t xml:space="preserve"> image aesthetics assessment ha</w:t>
      </w:r>
      <w:ins w:id="2" w:author="Chang Wen Chen" w:date="2016-11-12T09:56:00Z">
        <w:r w:rsidR="00A339F6">
          <w:t>s</w:t>
        </w:r>
      </w:ins>
      <w:del w:id="3" w:author="Chang Wen Chen" w:date="2016-11-12T09:56:00Z">
        <w:r w:rsidDel="00A339F6">
          <w:delText>ve</w:delText>
        </w:r>
      </w:del>
      <w:r>
        <w:t xml:space="preserve"> drawn numerous research attentions with the goal of endow</w:t>
      </w:r>
      <w:ins w:id="4" w:author="Chang Wen Chen" w:date="2016-11-12T09:57:00Z">
        <w:r w:rsidR="00A339F6">
          <w:t>ing</w:t>
        </w:r>
      </w:ins>
      <w:r>
        <w:t xml:space="preserve"> computers with the capability of perceiving aesthetics and visual quality as human</w:t>
      </w:r>
      <w:ins w:id="5" w:author="Chang Wen Chen" w:date="2016-11-12T09:57:00Z">
        <w:r w:rsidR="00A339F6">
          <w:t>s</w:t>
        </w:r>
      </w:ins>
      <w:del w:id="6" w:author="Chang Wen Chen" w:date="2016-11-12T09:57:00Z">
        <w:r w:rsidDel="00A339F6">
          <w:delText xml:space="preserve"> vision systems</w:delText>
        </w:r>
      </w:del>
      <w:r>
        <w:t xml:space="preserve">. Potential usage for this </w:t>
      </w:r>
      <w:ins w:id="7" w:author="Chang Wen Chen" w:date="2016-11-12T09:57:00Z">
        <w:r w:rsidR="00A339F6">
          <w:t>emerging technology</w:t>
        </w:r>
      </w:ins>
      <w:del w:id="8" w:author="Chang Wen Chen" w:date="2016-11-12T09:57:00Z">
        <w:r w:rsidDel="00A339F6">
          <w:delText>task</w:delText>
        </w:r>
      </w:del>
      <w:r>
        <w:t xml:space="preserve"> could be </w:t>
      </w:r>
      <w:del w:id="9" w:author="Chang Wen Chen" w:date="2016-11-12T09:58:00Z">
        <w:r w:rsidDel="00A339F6">
          <w:delText>foreseen towards</w:delText>
        </w:r>
      </w:del>
      <w:ins w:id="10" w:author="Chang Wen Chen" w:date="2016-11-12T09:58:00Z">
        <w:r w:rsidR="00A339F6">
          <w:t>found in a</w:t>
        </w:r>
      </w:ins>
      <w:r>
        <w:t xml:space="preserve"> wide </w:t>
      </w:r>
      <w:ins w:id="11" w:author="Chang Wen Chen" w:date="2016-11-12T09:58:00Z">
        <w:r w:rsidR="00A339F6">
          <w:t xml:space="preserve">range of </w:t>
        </w:r>
      </w:ins>
      <w:r>
        <w:t xml:space="preserve">contemporary applications from </w:t>
      </w:r>
      <w:ins w:id="12" w:author="Chang Wen Chen" w:date="2016-11-12T09:59:00Z">
        <w:r w:rsidR="00A339F6">
          <w:t xml:space="preserve">advanced artificial </w:t>
        </w:r>
      </w:ins>
      <w:r>
        <w:t xml:space="preserve">intelligent </w:t>
      </w:r>
      <w:del w:id="13" w:author="Chang Wen Chen" w:date="2016-11-12T09:59:00Z">
        <w:r w:rsidDel="00A339F6">
          <w:delText xml:space="preserve">computer </w:delText>
        </w:r>
      </w:del>
      <w:r>
        <w:t xml:space="preserve">systems to real-time, </w:t>
      </w:r>
      <w:ins w:id="14" w:author="Chang Wen Chen" w:date="2016-11-12T09:59:00Z">
        <w:r w:rsidR="00A339F6">
          <w:t xml:space="preserve">consumer </w:t>
        </w:r>
      </w:ins>
      <w:r>
        <w:t>mobile applications.</w:t>
      </w:r>
    </w:p>
    <w:p w14:paraId="6AC9CCCE" w14:textId="77777777" w:rsidR="00A071DB" w:rsidRDefault="009F1AF9">
      <w:pPr>
        <w:spacing w:after="357" w:line="259" w:lineRule="auto"/>
        <w:ind w:firstLine="0"/>
        <w:jc w:val="left"/>
      </w:pPr>
      <w:r>
        <w:rPr>
          <w:noProof/>
        </w:rPr>
        <w:drawing>
          <wp:inline distT="0" distB="0" distL="0" distR="0" wp14:anchorId="2BD21878" wp14:editId="360188B7">
            <wp:extent cx="3154680" cy="172212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
                    <a:stretch>
                      <a:fillRect/>
                    </a:stretch>
                  </pic:blipFill>
                  <pic:spPr>
                    <a:xfrm>
                      <a:off x="0" y="0"/>
                      <a:ext cx="3154680" cy="1722120"/>
                    </a:xfrm>
                    <a:prstGeom prst="rect">
                      <a:avLst/>
                    </a:prstGeom>
                  </pic:spPr>
                </pic:pic>
              </a:graphicData>
            </a:graphic>
          </wp:inline>
        </w:drawing>
      </w:r>
    </w:p>
    <w:p w14:paraId="5AC2F7BD" w14:textId="77777777" w:rsidR="00A071DB" w:rsidRDefault="009F1AF9">
      <w:pPr>
        <w:spacing w:after="495" w:line="329" w:lineRule="auto"/>
        <w:ind w:left="10" w:right="318" w:hanging="10"/>
        <w:jc w:val="center"/>
      </w:pPr>
      <w:r>
        <w:rPr>
          <w:sz w:val="18"/>
        </w:rPr>
        <w:t xml:space="preserve">Figure 1. Illustration </w:t>
      </w:r>
      <w:proofErr w:type="spellStart"/>
      <w:r>
        <w:rPr>
          <w:sz w:val="18"/>
        </w:rPr>
        <w:t>fo</w:t>
      </w:r>
      <w:proofErr w:type="spellEnd"/>
      <w:r>
        <w:rPr>
          <w:sz w:val="18"/>
        </w:rPr>
        <w:t xml:space="preserve"> image transformation.</w:t>
      </w:r>
    </w:p>
    <w:p w14:paraId="04A70613" w14:textId="77777777" w:rsidR="00A071DB" w:rsidRDefault="009F1AF9" w:rsidP="00457A47">
      <w:pPr>
        <w:spacing w:after="63"/>
        <w:ind w:left="-15" w:right="17"/>
      </w:pPr>
      <w:r>
        <w:t xml:space="preserve">However, assessing photo aesthetics </w:t>
      </w:r>
      <w:ins w:id="15" w:author="Chang Wen Chen" w:date="2016-11-12T10:00:00Z">
        <w:r w:rsidR="00A339F6">
          <w:t xml:space="preserve">by machines </w:t>
        </w:r>
      </w:ins>
      <w:r>
        <w:t xml:space="preserve">is challenging. </w:t>
      </w:r>
      <w:ins w:id="16" w:author="Chang Wen Chen" w:date="2016-11-12T10:02:00Z">
        <w:r w:rsidR="00A339F6">
          <w:t>Over a decade has passed since the initial attempt.</w:t>
        </w:r>
      </w:ins>
      <w:ins w:id="17" w:author="Chang Wen Chen" w:date="2016-11-12T10:03:00Z">
        <w:r w:rsidR="00A339F6">
          <w:t xml:space="preserve"> Among the early efforts</w:t>
        </w:r>
      </w:ins>
      <w:del w:id="18" w:author="Chang Wen Chen" w:date="2016-11-12T10:03:00Z">
        <w:r w:rsidDel="00A339F6">
          <w:delText>Ea</w:delText>
        </w:r>
      </w:del>
      <w:del w:id="19" w:author="Chang Wen Chen" w:date="2016-11-12T10:04:00Z">
        <w:r w:rsidDel="00A339F6">
          <w:delText>rly methods</w:delText>
        </w:r>
      </w:del>
      <w:r>
        <w:t xml:space="preserve"> [6, 16]</w:t>
      </w:r>
      <w:ins w:id="20" w:author="Chang Wen Chen" w:date="2016-11-12T10:04:00Z">
        <w:r w:rsidR="00A339F6">
          <w:t>,</w:t>
        </w:r>
      </w:ins>
      <w:r>
        <w:t xml:space="preserve"> </w:t>
      </w:r>
      <w:del w:id="21" w:author="Chang Wen Chen" w:date="2016-11-12T10:04:00Z">
        <w:r w:rsidDel="00A339F6">
          <w:delText xml:space="preserve">manually design </w:delText>
        </w:r>
      </w:del>
      <w:r>
        <w:t xml:space="preserve">various hand-craft aesthetics features </w:t>
      </w:r>
      <w:ins w:id="22" w:author="Chang Wen Chen" w:date="2016-11-12T10:04:00Z">
        <w:r w:rsidR="00A339F6">
          <w:t xml:space="preserve">have been manually designed </w:t>
        </w:r>
      </w:ins>
      <w:r>
        <w:t>to approximate a number of photographic and psychological aesthetics rules</w:t>
      </w:r>
      <w:ins w:id="23" w:author="Chang Wen Chen" w:date="2016-11-12T10:05:00Z">
        <w:r w:rsidR="00A339F6">
          <w:t>. These</w:t>
        </w:r>
      </w:ins>
      <w:del w:id="24" w:author="Chang Wen Chen" w:date="2016-11-12T10:05:00Z">
        <w:r w:rsidDel="00A339F6">
          <w:delText>,</w:delText>
        </w:r>
      </w:del>
      <w:r>
        <w:t xml:space="preserve"> includ</w:t>
      </w:r>
      <w:ins w:id="25" w:author="Chang Wen Chen" w:date="2016-11-12T10:05:00Z">
        <w:r w:rsidR="00A339F6">
          <w:t>e</w:t>
        </w:r>
      </w:ins>
      <w:del w:id="26" w:author="Chang Wen Chen" w:date="2016-11-12T10:05:00Z">
        <w:r w:rsidDel="00A339F6">
          <w:delText>ing</w:delText>
        </w:r>
      </w:del>
      <w:r>
        <w:t xml:space="preserve"> low</w:t>
      </w:r>
      <w:ins w:id="27" w:author="Chang Wen Chen" w:date="2016-11-12T10:05:00Z">
        <w:r w:rsidR="00A339F6">
          <w:t xml:space="preserve"> </w:t>
        </w:r>
      </w:ins>
      <w:r>
        <w:t xml:space="preserve">level features [26, 2] </w:t>
      </w:r>
      <w:ins w:id="28" w:author="Chang Wen Chen" w:date="2016-11-12T10:05:00Z">
        <w:r w:rsidR="00A339F6">
          <w:t>based on the</w:t>
        </w:r>
      </w:ins>
      <w:del w:id="29" w:author="Chang Wen Chen" w:date="2016-11-12T10:05:00Z">
        <w:r w:rsidDel="00A339F6">
          <w:delText>(</w:delText>
        </w:r>
      </w:del>
      <w:ins w:id="30" w:author="Chang Wen Chen" w:date="2016-11-12T10:05:00Z">
        <w:r w:rsidR="00A339F6">
          <w:t xml:space="preserve"> </w:t>
        </w:r>
      </w:ins>
      <w:r>
        <w:t xml:space="preserve">distribution of edges, color histograms and light contrast, </w:t>
      </w:r>
      <w:ins w:id="31" w:author="Chang Wen Chen" w:date="2016-11-12T10:05:00Z">
        <w:r w:rsidR="00A339F6">
          <w:t>and so on</w:t>
        </w:r>
      </w:ins>
      <w:del w:id="32" w:author="Chang Wen Chen" w:date="2016-11-12T10:05:00Z">
        <w:r w:rsidDel="00A339F6">
          <w:delText>etc.)</w:delText>
        </w:r>
      </w:del>
      <w:r>
        <w:t xml:space="preserve">, as well as high level features [39, 7, 37, 5] </w:t>
      </w:r>
      <w:ins w:id="33" w:author="Chang Wen Chen" w:date="2016-11-12T10:06:00Z">
        <w:r w:rsidR="00A339F6">
          <w:t xml:space="preserve">based on </w:t>
        </w:r>
      </w:ins>
      <w:del w:id="34" w:author="Chang Wen Chen" w:date="2016-11-12T10:06:00Z">
        <w:r w:rsidDel="00A339F6">
          <w:delText>(</w:delText>
        </w:r>
      </w:del>
      <w:r>
        <w:t>composition principles, e.g. ”Rule of Thirds”, ”Visual Balance” and ”Golden Ratio”, Low-of</w:t>
      </w:r>
      <w:ins w:id="35" w:author="Chang Wen Chen" w:date="2016-11-12T10:16:00Z">
        <w:r w:rsidR="00E7197A">
          <w:t xml:space="preserve"> </w:t>
        </w:r>
      </w:ins>
      <w:r>
        <w:t xml:space="preserve">Depth, color harmony, </w:t>
      </w:r>
      <w:ins w:id="36" w:author="Chang Wen Chen" w:date="2016-11-12T10:06:00Z">
        <w:r w:rsidR="00457A47">
          <w:t xml:space="preserve">and </w:t>
        </w:r>
      </w:ins>
      <w:r>
        <w:t>photo content and scene categories</w:t>
      </w:r>
      <w:del w:id="37" w:author="Chang Wen Chen" w:date="2016-11-12T10:06:00Z">
        <w:r w:rsidDel="00457A47">
          <w:delText>, etc.)</w:delText>
        </w:r>
      </w:del>
      <w:r>
        <w:t>. Although these handcraft features have shown encouraging results</w:t>
      </w:r>
      <w:ins w:id="38" w:author="Chang Wen Chen" w:date="2016-11-12T10:06:00Z">
        <w:r w:rsidR="00457A47">
          <w:t>,</w:t>
        </w:r>
      </w:ins>
      <w:del w:id="39" w:author="Chang Wen Chen" w:date="2016-11-12T10:06:00Z">
        <w:r w:rsidDel="00457A47">
          <w:delText>.</w:delText>
        </w:r>
      </w:del>
      <w:r>
        <w:t xml:space="preserve"> </w:t>
      </w:r>
      <w:del w:id="40" w:author="Chang Wen Chen" w:date="2016-11-12T10:07:00Z">
        <w:r w:rsidDel="00457A47">
          <w:delText xml:space="preserve">Manually </w:delText>
        </w:r>
      </w:del>
      <w:ins w:id="41" w:author="Chang Wen Chen" w:date="2016-11-12T10:07:00Z">
        <w:r w:rsidR="00457A47">
          <w:t xml:space="preserve">to </w:t>
        </w:r>
      </w:ins>
      <w:r>
        <w:t>design effective aesthetics features</w:t>
      </w:r>
      <w:ins w:id="42" w:author="Chang Wen Chen" w:date="2016-11-12T10:07:00Z">
        <w:r w:rsidR="00457A47">
          <w:t xml:space="preserve"> manually</w:t>
        </w:r>
      </w:ins>
      <w:r>
        <w:t xml:space="preserve"> is still a challenging task because even </w:t>
      </w:r>
      <w:ins w:id="43" w:author="Chang Wen Chen" w:date="2016-11-12T10:07:00Z">
        <w:r w:rsidR="00457A47">
          <w:t xml:space="preserve">the very </w:t>
        </w:r>
      </w:ins>
      <w:r>
        <w:t xml:space="preserve">experienced photographers use very abstract terms to describe high quality photos. Other approaches have </w:t>
      </w:r>
      <w:ins w:id="44" w:author="Chang Wen Chen" w:date="2016-11-12T10:08:00Z">
        <w:r w:rsidR="00457A47">
          <w:t xml:space="preserve">also </w:t>
        </w:r>
      </w:ins>
      <w:r>
        <w:t xml:space="preserve">been developed to leverage more generic image features, such as SIFT, Fisher Vector [28, 33] and bag of visual words [37], to predict photo aesthetics. </w:t>
      </w:r>
      <w:ins w:id="45" w:author="Chang Wen Chen" w:date="2016-11-12T10:08:00Z">
        <w:r w:rsidR="00457A47">
          <w:t>Al</w:t>
        </w:r>
      </w:ins>
      <w:del w:id="46" w:author="Chang Wen Chen" w:date="2016-11-12T10:08:00Z">
        <w:r w:rsidDel="00457A47">
          <w:delText>T</w:delText>
        </w:r>
      </w:del>
      <w:ins w:id="47" w:author="Chang Wen Chen" w:date="2016-11-12T10:08:00Z">
        <w:r w:rsidR="00457A47">
          <w:t>t</w:t>
        </w:r>
      </w:ins>
      <w:r>
        <w:t xml:space="preserve">hough </w:t>
      </w:r>
      <w:del w:id="48" w:author="Chang Wen Chen" w:date="2016-11-12T10:08:00Z">
        <w:r w:rsidDel="00457A47">
          <w:delText xml:space="preserve">obtaining </w:delText>
        </w:r>
      </w:del>
      <w:del w:id="49" w:author="Chang Wen Chen" w:date="2016-11-12T10:18:00Z">
        <w:r w:rsidDel="00E7197A">
          <w:delText>promising</w:delText>
        </w:r>
      </w:del>
      <w:ins w:id="50" w:author="Chang Wen Chen" w:date="2016-11-12T10:18:00Z">
        <w:r w:rsidR="00E7197A">
          <w:t>very good</w:t>
        </w:r>
      </w:ins>
      <w:r>
        <w:t xml:space="preserve"> performance</w:t>
      </w:r>
      <w:ins w:id="51" w:author="Chang Wen Chen" w:date="2016-11-12T10:08:00Z">
        <w:r w:rsidR="00457A47">
          <w:t xml:space="preserve"> has been achieved</w:t>
        </w:r>
      </w:ins>
      <w:r>
        <w:t>, the image representation provided by th</w:t>
      </w:r>
      <w:ins w:id="52" w:author="Chang Wen Chen" w:date="2016-11-12T10:08:00Z">
        <w:r w:rsidR="00457A47">
          <w:t>e</w:t>
        </w:r>
      </w:ins>
      <w:del w:id="53" w:author="Chang Wen Chen" w:date="2016-11-12T10:08:00Z">
        <w:r w:rsidDel="00457A47">
          <w:delText>o</w:delText>
        </w:r>
      </w:del>
      <w:r>
        <w:t xml:space="preserve">se generic features may not be </w:t>
      </w:r>
      <w:del w:id="54" w:author="Chang Wen Chen" w:date="2016-11-12T10:09:00Z">
        <w:r w:rsidDel="00457A47">
          <w:delText xml:space="preserve">optimal </w:delText>
        </w:r>
      </w:del>
      <w:ins w:id="55" w:author="Chang Wen Chen" w:date="2016-11-12T10:09:00Z">
        <w:r w:rsidR="00457A47">
          <w:t xml:space="preserve">suitable </w:t>
        </w:r>
      </w:ins>
      <w:r>
        <w:t>for the task of photo aesthetics, as they are designed to</w:t>
      </w:r>
      <w:ins w:id="56" w:author="Chang Wen Chen" w:date="2016-11-12T10:10:00Z">
        <w:r w:rsidR="00457A47">
          <w:t xml:space="preserve"> capture t</w:t>
        </w:r>
      </w:ins>
      <w:del w:id="57" w:author="Chang Wen Chen" w:date="2016-11-12T10:10:00Z">
        <w:r w:rsidDel="00457A47">
          <w:delText xml:space="preserve"> represent </w:delText>
        </w:r>
      </w:del>
      <w:ins w:id="58" w:author="Chang Wen Chen" w:date="2016-11-12T10:09:00Z">
        <w:r w:rsidR="00457A47">
          <w:t xml:space="preserve">he general </w:t>
        </w:r>
        <w:r w:rsidR="00457A47">
          <w:lastRenderedPageBreak/>
          <w:t xml:space="preserve">semantics of the </w:t>
        </w:r>
      </w:ins>
      <w:r>
        <w:t>natural images</w:t>
      </w:r>
      <w:ins w:id="59" w:author="Chang Wen Chen" w:date="2016-11-12T10:10:00Z">
        <w:r w:rsidR="00457A47">
          <w:t xml:space="preserve"> instead of </w:t>
        </w:r>
      </w:ins>
      <w:ins w:id="60" w:author="Chang Wen Chen" w:date="2016-11-12T10:13:00Z">
        <w:r w:rsidR="00457A47">
          <w:t xml:space="preserve">describing </w:t>
        </w:r>
      </w:ins>
      <w:ins w:id="61" w:author="Chang Wen Chen" w:date="2016-11-12T10:10:00Z">
        <w:r w:rsidR="00457A47">
          <w:t>the</w:t>
        </w:r>
      </w:ins>
      <w:ins w:id="62" w:author="Chang Wen Chen" w:date="2016-11-12T10:11:00Z">
        <w:r w:rsidR="00457A47">
          <w:t xml:space="preserve"> </w:t>
        </w:r>
      </w:ins>
      <w:del w:id="63" w:author="Chang Wen Chen" w:date="2016-11-12T10:09:00Z">
        <w:r w:rsidDel="00457A47">
          <w:delText xml:space="preserve"> in general</w:delText>
        </w:r>
      </w:del>
      <w:del w:id="64" w:author="Chang Wen Chen" w:date="2016-11-12T10:10:00Z">
        <w:r w:rsidDel="00457A47">
          <w:delText xml:space="preserve">, </w:delText>
        </w:r>
      </w:del>
      <w:del w:id="65" w:author="Chang Wen Chen" w:date="2016-11-12T10:11:00Z">
        <w:r w:rsidDel="00457A47">
          <w:delText xml:space="preserve">not specifically for </w:delText>
        </w:r>
      </w:del>
      <w:r>
        <w:t>aesthetics</w:t>
      </w:r>
      <w:ins w:id="66" w:author="Chang Wen Chen" w:date="2016-11-12T10:11:00Z">
        <w:r w:rsidR="00457A47">
          <w:t xml:space="preserve"> of </w:t>
        </w:r>
      </w:ins>
      <w:ins w:id="67" w:author="Chang Wen Chen" w:date="2016-11-12T10:13:00Z">
        <w:r w:rsidR="00457A47">
          <w:t xml:space="preserve">the </w:t>
        </w:r>
      </w:ins>
      <w:ins w:id="68" w:author="Chang Wen Chen" w:date="2016-11-12T10:11:00Z">
        <w:r w:rsidR="00457A47">
          <w:t xml:space="preserve">image </w:t>
        </w:r>
      </w:ins>
      <w:del w:id="69" w:author="Chang Wen Chen" w:date="2016-11-12T10:13:00Z">
        <w:r w:rsidDel="00457A47">
          <w:delText xml:space="preserve"> assessment</w:delText>
        </w:r>
      </w:del>
      <w:ins w:id="70" w:author="Chang Wen Chen" w:date="2016-11-12T10:13:00Z">
        <w:r w:rsidR="00457A47">
          <w:t>composition</w:t>
        </w:r>
      </w:ins>
      <w:r>
        <w:t>.</w:t>
      </w:r>
    </w:p>
    <w:p w14:paraId="16A0B669" w14:textId="77777777" w:rsidR="00A071DB" w:rsidRDefault="009F1AF9">
      <w:pPr>
        <w:spacing w:after="64"/>
        <w:ind w:left="-15"/>
      </w:pPr>
      <w:r>
        <w:t>Because of the</w:t>
      </w:r>
      <w:del w:id="71" w:author="Chang Wen Chen" w:date="2016-11-12T10:44:00Z">
        <w:r w:rsidDel="001F2E20">
          <w:delText>se</w:delText>
        </w:r>
      </w:del>
      <w:r>
        <w:t xml:space="preserve"> limitations</w:t>
      </w:r>
      <w:ins w:id="72" w:author="Chang Wen Chen" w:date="2016-11-12T10:44:00Z">
        <w:r w:rsidR="001F2E20">
          <w:t xml:space="preserve"> of image feature-based  approaches</w:t>
        </w:r>
      </w:ins>
      <w:r>
        <w:t xml:space="preserve">, many researchers </w:t>
      </w:r>
      <w:ins w:id="73" w:author="Chang Wen Chen" w:date="2016-11-12T10:14:00Z">
        <w:r w:rsidR="00457A47">
          <w:t xml:space="preserve">have recently turned </w:t>
        </w:r>
      </w:ins>
      <w:del w:id="74" w:author="Chang Wen Chen" w:date="2016-11-12T10:14:00Z">
        <w:r w:rsidDel="00457A47">
          <w:delText xml:space="preserve">are attempting </w:delText>
        </w:r>
      </w:del>
      <w:r>
        <w:t xml:space="preserve">to </w:t>
      </w:r>
      <w:del w:id="75" w:author="Chang Wen Chen" w:date="2016-11-12T10:14:00Z">
        <w:r w:rsidDel="00457A47">
          <w:delText xml:space="preserve">use </w:delText>
        </w:r>
      </w:del>
      <w:r>
        <w:t xml:space="preserve">deep learning </w:t>
      </w:r>
      <w:del w:id="76" w:author="Chang Wen Chen" w:date="2016-11-12T10:14:00Z">
        <w:r w:rsidDel="00457A47">
          <w:delText xml:space="preserve">methods </w:delText>
        </w:r>
      </w:del>
      <w:ins w:id="77" w:author="Chang Wen Chen" w:date="2016-11-12T10:14:00Z">
        <w:r w:rsidR="00457A47">
          <w:t xml:space="preserve">strategy </w:t>
        </w:r>
      </w:ins>
      <w:r>
        <w:t xml:space="preserve">to extract effective aesthetics features </w:t>
      </w:r>
      <w:ins w:id="78" w:author="Chang Wen Chen" w:date="2016-11-12T10:15:00Z">
        <w:r w:rsidR="00457A47">
          <w:t xml:space="preserve">automatically from training data </w:t>
        </w:r>
      </w:ins>
      <w:r>
        <w:t xml:space="preserve">[24, 22, 27, 38, 15]. </w:t>
      </w:r>
      <w:del w:id="79" w:author="Chang Wen Chen" w:date="2016-11-12T10:45:00Z">
        <w:r w:rsidDel="001F2E20">
          <w:delText>Although t</w:delText>
        </w:r>
      </w:del>
      <w:ins w:id="80" w:author="Chang Wen Chen" w:date="2016-11-12T10:45:00Z">
        <w:r w:rsidR="001F2E20">
          <w:t>T</w:t>
        </w:r>
      </w:ins>
      <w:r>
        <w:t xml:space="preserve">hese deep CNN methods have </w:t>
      </w:r>
      <w:ins w:id="81" w:author="Chang Wen Chen" w:date="2016-11-12T10:46:00Z">
        <w:r w:rsidR="001F2E20">
          <w:t xml:space="preserve">indeed </w:t>
        </w:r>
      </w:ins>
      <w:r>
        <w:t>shown promising results</w:t>
      </w:r>
      <w:ins w:id="82" w:author="Chang Wen Chen" w:date="2016-11-12T10:45:00Z">
        <w:r w:rsidR="001F2E20">
          <w:t>. However</w:t>
        </w:r>
      </w:ins>
      <w:r>
        <w:t xml:space="preserve">, the performance is often compromised by the constraint that the neural network only takes the fixed-size input. To accommodate this requirement, input images </w:t>
      </w:r>
      <w:ins w:id="83" w:author="Chang Wen Chen" w:date="2016-11-12T10:46:00Z">
        <w:r w:rsidR="001F2E20">
          <w:t xml:space="preserve">will </w:t>
        </w:r>
      </w:ins>
      <w:r>
        <w:t xml:space="preserve">need to be </w:t>
      </w:r>
      <w:del w:id="84" w:author="Chang Wen Chen" w:date="2016-11-12T10:47:00Z">
        <w:r w:rsidDel="001F2E20">
          <w:delText xml:space="preserve">transformed </w:delText>
        </w:r>
      </w:del>
      <w:ins w:id="85" w:author="Chang Wen Chen" w:date="2016-11-12T10:47:00Z">
        <w:r w:rsidR="001F2E20">
          <w:t xml:space="preserve">obtained </w:t>
        </w:r>
      </w:ins>
      <w:r>
        <w:t xml:space="preserve">via cropping, wrapping, or padding. These </w:t>
      </w:r>
      <w:ins w:id="86" w:author="Chang Wen Chen" w:date="2016-11-12T10:47:00Z">
        <w:r w:rsidR="001F2E20">
          <w:t xml:space="preserve">additional </w:t>
        </w:r>
      </w:ins>
      <w:r>
        <w:t>operations</w:t>
      </w:r>
      <w:ins w:id="87" w:author="Chang Wen Chen" w:date="2016-11-12T10:47:00Z">
        <w:r w:rsidR="001F2E20">
          <w:t xml:space="preserve"> on the original images</w:t>
        </w:r>
      </w:ins>
      <w:r>
        <w:t xml:space="preserve"> often alter image composition, reduce image resolution, or cause </w:t>
      </w:r>
      <w:ins w:id="88" w:author="Chang Wen Chen" w:date="2016-11-12T10:47:00Z">
        <w:r w:rsidR="001F2E20">
          <w:t xml:space="preserve">extra </w:t>
        </w:r>
      </w:ins>
      <w:r>
        <w:t xml:space="preserve">image distortion, and thus impair the aesthetics of the original images because of potential loss of fine grained details and holistic image layout. </w:t>
      </w:r>
      <w:del w:id="89" w:author="Chang Wen Chen" w:date="2016-11-12T10:48:00Z">
        <w:r w:rsidDel="001F2E20">
          <w:delText>However,</w:delText>
        </w:r>
      </w:del>
      <w:ins w:id="90" w:author="Chang Wen Chen" w:date="2016-11-12T10:48:00Z">
        <w:r w:rsidR="001F2E20">
          <w:t>It has been long recognized in aesthetics assessment community that</w:t>
        </w:r>
      </w:ins>
      <w:r>
        <w:t xml:space="preserve"> such fine-grained details and </w:t>
      </w:r>
      <w:ins w:id="91" w:author="Chang Wen Chen" w:date="2016-11-12T10:49:00Z">
        <w:r w:rsidR="001F2E20">
          <w:t xml:space="preserve">overall </w:t>
        </w:r>
      </w:ins>
      <w:r>
        <w:t xml:space="preserve">image layout have been </w:t>
      </w:r>
      <w:del w:id="92" w:author="Chang Wen Chen" w:date="2016-11-12T10:50:00Z">
        <w:r w:rsidDel="001F2E20">
          <w:delText>shown highly useful in many applications such as</w:delText>
        </w:r>
      </w:del>
      <w:ins w:id="93" w:author="Chang Wen Chen" w:date="2016-11-12T10:50:00Z">
        <w:r w:rsidR="001F2E20">
          <w:t>intrinsically utilized by professional</w:t>
        </w:r>
      </w:ins>
      <w:ins w:id="94" w:author="Chang Wen Chen" w:date="2016-11-12T10:51:00Z">
        <w:r w:rsidR="001F2E20">
          <w:t xml:space="preserve"> photographer to carry out photo quality assessment and have bee</w:t>
        </w:r>
      </w:ins>
      <w:ins w:id="95" w:author="Chang Wen Chen" w:date="2016-11-12T10:52:00Z">
        <w:r w:rsidR="001F2E20">
          <w:t>n</w:t>
        </w:r>
      </w:ins>
      <w:ins w:id="96" w:author="Chang Wen Chen" w:date="2016-11-12T10:51:00Z">
        <w:r w:rsidR="001F2E20">
          <w:t xml:space="preserve"> incorporated in </w:t>
        </w:r>
      </w:ins>
      <w:ins w:id="97" w:author="Chang Wen Chen" w:date="2016-11-12T10:53:00Z">
        <w:r w:rsidR="001F2E20">
          <w:t xml:space="preserve">modern </w:t>
        </w:r>
      </w:ins>
      <w:ins w:id="98" w:author="Chang Wen Chen" w:date="2016-11-12T10:52:00Z">
        <w:r w:rsidR="001F2E20">
          <w:t>image related applications in</w:t>
        </w:r>
      </w:ins>
      <w:r>
        <w:t xml:space="preserve"> image quality estimation [14, 3], image aesthetics categorization</w:t>
      </w:r>
      <w:ins w:id="99" w:author="Chang Wen Chen" w:date="2016-11-12T10:49:00Z">
        <w:r w:rsidR="001F2E20">
          <w:t xml:space="preserve"> </w:t>
        </w:r>
      </w:ins>
      <w:r>
        <w:t xml:space="preserve">[22, 30, 20, 32, 40, 46], and image style classification [15, 9]. As we can see from Fig.1, one randomly cropped patch may generate ambiguity in training examples </w:t>
      </w:r>
      <w:ins w:id="100" w:author="Chang Wen Chen" w:date="2016-11-12T10:54:00Z">
        <w:r w:rsidR="00AB11B6">
          <w:t>because the</w:t>
        </w:r>
      </w:ins>
      <w:del w:id="101" w:author="Chang Wen Chen" w:date="2016-11-12T10:54:00Z">
        <w:r w:rsidDel="00AB11B6">
          <w:delText>as</w:delText>
        </w:r>
      </w:del>
      <w:r>
        <w:t xml:space="preserve"> aesthetic attributes in one patch may not </w:t>
      </w:r>
      <w:ins w:id="102" w:author="Chang Wen Chen" w:date="2016-11-12T10:54:00Z">
        <w:r w:rsidR="00AB11B6">
          <w:t>adequately</w:t>
        </w:r>
      </w:ins>
      <w:del w:id="103" w:author="Chang Wen Chen" w:date="2016-11-12T10:54:00Z">
        <w:r w:rsidDel="00AB11B6">
          <w:delText>well</w:delText>
        </w:r>
      </w:del>
      <w:r>
        <w:t xml:space="preserve"> represent the holistic information in the entire image (the flower is eliminated and only the bird is </w:t>
      </w:r>
      <w:del w:id="104" w:author="Chang Wen Chen" w:date="2016-11-12T10:55:00Z">
        <w:r w:rsidDel="00AB11B6">
          <w:delText>remained</w:delText>
        </w:r>
      </w:del>
      <w:ins w:id="105" w:author="Chang Wen Chen" w:date="2016-11-12T10:55:00Z">
        <w:r w:rsidR="00AB11B6">
          <w:t>retained</w:t>
        </w:r>
      </w:ins>
      <w:r>
        <w:t xml:space="preserve">). Uniformly wrapping </w:t>
      </w:r>
      <w:ins w:id="106" w:author="Chang Wen Chen" w:date="2016-11-12T10:55:00Z">
        <w:r w:rsidR="00AB11B6">
          <w:t xml:space="preserve">also </w:t>
        </w:r>
      </w:ins>
      <w:r>
        <w:t xml:space="preserve">reduces original image resolution and distorts the salient object </w:t>
      </w:r>
      <w:ins w:id="107" w:author="Chang Wen Chen" w:date="2016-11-12T10:56:00Z">
        <w:r w:rsidR="00AB11B6">
          <w:t xml:space="preserve">and </w:t>
        </w:r>
      </w:ins>
      <w:r>
        <w:t>thus compromises the detail</w:t>
      </w:r>
      <w:ins w:id="108" w:author="Chang Wen Chen" w:date="2016-11-12T10:56:00Z">
        <w:r w:rsidR="00AB11B6">
          <w:t>ed</w:t>
        </w:r>
      </w:ins>
      <w:r>
        <w:t xml:space="preserve"> clarity of the important regions. The artificial boundaries between the original image and the padding area </w:t>
      </w:r>
      <w:del w:id="109" w:author="Chang Wen Chen" w:date="2016-11-12T10:56:00Z">
        <w:r w:rsidDel="00AB11B6">
          <w:delText>could possibly</w:delText>
        </w:r>
      </w:del>
      <w:ins w:id="110" w:author="Chang Wen Chen" w:date="2016-11-12T10:56:00Z">
        <w:r w:rsidR="00AB11B6">
          <w:t>may also</w:t>
        </w:r>
      </w:ins>
      <w:r>
        <w:t xml:space="preserve"> confuse the neural network. </w:t>
      </w:r>
      <w:del w:id="111" w:author="Chang Wen Chen" w:date="2016-11-12T10:57:00Z">
        <w:r w:rsidDel="00AB11B6">
          <w:delText>Finally, t</w:delText>
        </w:r>
      </w:del>
      <w:ins w:id="112" w:author="Chang Wen Chen" w:date="2016-11-12T10:57:00Z">
        <w:r w:rsidR="00AB11B6">
          <w:t>T</w:t>
        </w:r>
      </w:ins>
      <w:r>
        <w:t xml:space="preserve">raining from such </w:t>
      </w:r>
      <w:ins w:id="113" w:author="Chang Wen Chen" w:date="2016-11-12T10:57:00Z">
        <w:r w:rsidR="00AB11B6">
          <w:t xml:space="preserve">artificially </w:t>
        </w:r>
      </w:ins>
      <w:r>
        <w:t xml:space="preserve">transformed images </w:t>
      </w:r>
      <w:del w:id="114" w:author="Chang Wen Chen" w:date="2016-11-12T10:57:00Z">
        <w:r w:rsidDel="00AB11B6">
          <w:delText>will likely make the data more ambiguous</w:delText>
        </w:r>
      </w:del>
      <w:ins w:id="115" w:author="Chang Wen Chen" w:date="2016-11-12T10:57:00Z">
        <w:r w:rsidR="00AB11B6">
          <w:t xml:space="preserve">does not capture the essence of the </w:t>
        </w:r>
      </w:ins>
      <w:ins w:id="116" w:author="Chang Wen Chen" w:date="2016-11-12T10:58:00Z">
        <w:r w:rsidR="00AB11B6">
          <w:t>aesthetics in each of the input image</w:t>
        </w:r>
      </w:ins>
      <w:ins w:id="117" w:author="Chang Wen Chen" w:date="2016-11-12T10:57:00Z">
        <w:r w:rsidR="00AB11B6">
          <w:t xml:space="preserve"> </w:t>
        </w:r>
      </w:ins>
      <w:r>
        <w:t xml:space="preserve"> and thus compromise the ability of the network to </w:t>
      </w:r>
      <w:del w:id="118" w:author="Chang Wen Chen" w:date="2016-11-12T10:59:00Z">
        <w:r w:rsidDel="00AB11B6">
          <w:delText xml:space="preserve">learn </w:delText>
        </w:r>
      </w:del>
      <w:r>
        <w:t>effective</w:t>
      </w:r>
      <w:ins w:id="119" w:author="Chang Wen Chen" w:date="2016-11-12T10:59:00Z">
        <w:r w:rsidR="00AB11B6">
          <w:t>ly learn the desired</w:t>
        </w:r>
      </w:ins>
      <w:r>
        <w:t xml:space="preserve"> discriminative features.</w:t>
      </w:r>
    </w:p>
    <w:p w14:paraId="2E8293C4" w14:textId="77777777" w:rsidR="00A071DB" w:rsidRDefault="009F1AF9">
      <w:pPr>
        <w:spacing w:after="64"/>
        <w:ind w:left="-15"/>
      </w:pPr>
      <w:del w:id="120" w:author="Chang Wen Chen" w:date="2016-11-12T11:00:00Z">
        <w:r w:rsidDel="00AB11B6">
          <w:delText>Some works address the</w:delText>
        </w:r>
      </w:del>
      <w:ins w:id="121" w:author="Chang Wen Chen" w:date="2016-11-12T11:00:00Z">
        <w:r w:rsidR="00AB11B6">
          <w:t>The limitation in</w:t>
        </w:r>
      </w:ins>
      <w:r>
        <w:t xml:space="preserve"> fixed-size </w:t>
      </w:r>
      <w:ins w:id="122" w:author="Chang Wen Chen" w:date="2016-11-12T11:00:00Z">
        <w:r w:rsidR="00AB11B6">
          <w:t xml:space="preserve">input has been addressed </w:t>
        </w:r>
      </w:ins>
      <w:del w:id="123" w:author="Chang Wen Chen" w:date="2016-11-12T11:00:00Z">
        <w:r w:rsidDel="00AB11B6">
          <w:delText xml:space="preserve">restriction </w:delText>
        </w:r>
      </w:del>
      <w:r>
        <w:t>by training images in a few different scales to mimic varied input sizes [10, 27]. However, they still learn from transformed images, which may</w:t>
      </w:r>
      <w:ins w:id="124" w:author="Chang Wen Chen" w:date="2016-11-12T11:01:00Z">
        <w:r w:rsidR="00AB11B6">
          <w:t xml:space="preserve"> still</w:t>
        </w:r>
      </w:ins>
      <w:r>
        <w:t xml:space="preserve"> result in </w:t>
      </w:r>
      <w:ins w:id="125" w:author="Chang Wen Chen" w:date="2016-11-12T11:01:00Z">
        <w:r w:rsidR="00AB11B6">
          <w:t xml:space="preserve">substantial </w:t>
        </w:r>
      </w:ins>
      <w:r>
        <w:t xml:space="preserve">loss of fine grained details and </w:t>
      </w:r>
      <w:ins w:id="126" w:author="Chang Wen Chen" w:date="2016-11-12T11:02:00Z">
        <w:r w:rsidR="00AB11B6">
          <w:t xml:space="preserve">undesired </w:t>
        </w:r>
      </w:ins>
      <w:r>
        <w:t xml:space="preserve">distortion of image layout. To </w:t>
      </w:r>
      <w:del w:id="127" w:author="Chang Wen Chen" w:date="2016-11-12T11:02:00Z">
        <w:r w:rsidDel="00AB11B6">
          <w:delText xml:space="preserve">support </w:delText>
        </w:r>
      </w:del>
      <w:ins w:id="128" w:author="Chang Wen Chen" w:date="2016-11-12T11:02:00Z">
        <w:r w:rsidR="00AB11B6">
          <w:t xml:space="preserve">enable </w:t>
        </w:r>
      </w:ins>
      <w:r>
        <w:t>learning from fine</w:t>
      </w:r>
      <w:ins w:id="129" w:author="Chang Wen Chen" w:date="2016-11-12T11:02:00Z">
        <w:r w:rsidR="00AB11B6">
          <w:t xml:space="preserve"> </w:t>
        </w:r>
      </w:ins>
      <w:r>
        <w:t xml:space="preserve">grained details, </w:t>
      </w:r>
      <w:del w:id="130" w:author="Chang Wen Chen" w:date="2016-11-12T11:03:00Z">
        <w:r w:rsidDel="00AB11B6">
          <w:delText xml:space="preserve">[24] proposed </w:delText>
        </w:r>
      </w:del>
      <w:r>
        <w:t xml:space="preserve">a deep multi-patch aggregation network architecture (DMA-Net) </w:t>
      </w:r>
      <w:ins w:id="131" w:author="Chang Wen Chen" w:date="2016-11-12T11:03:00Z">
        <w:r w:rsidR="00AB11B6">
          <w:t xml:space="preserve">was proposed in [24] </w:t>
        </w:r>
      </w:ins>
      <w:r>
        <w:t xml:space="preserve">to take multiple random cropped patches as </w:t>
      </w:r>
      <w:ins w:id="132" w:author="Chang Wen Chen" w:date="2016-11-12T11:03:00Z">
        <w:r w:rsidR="00AB11B6">
          <w:t xml:space="preserve">the </w:t>
        </w:r>
      </w:ins>
      <w:r>
        <w:t xml:space="preserve">input. This </w:t>
      </w:r>
      <w:del w:id="133" w:author="Chang Wen Chen" w:date="2016-11-12T11:04:00Z">
        <w:r w:rsidDel="00AB11B6">
          <w:delText xml:space="preserve">network </w:delText>
        </w:r>
      </w:del>
      <w:ins w:id="134" w:author="Chang Wen Chen" w:date="2016-11-12T11:04:00Z">
        <w:r w:rsidR="00AB11B6">
          <w:t xml:space="preserve">scheme </w:t>
        </w:r>
      </w:ins>
      <w:r>
        <w:t xml:space="preserve">shows </w:t>
      </w:r>
      <w:ins w:id="135" w:author="Chang Wen Chen" w:date="2016-11-12T11:04:00Z">
        <w:r w:rsidR="008C77C2">
          <w:t xml:space="preserve">some </w:t>
        </w:r>
      </w:ins>
      <w:r>
        <w:t xml:space="preserve">promising results. However, these </w:t>
      </w:r>
      <w:ins w:id="136" w:author="Chang Wen Chen" w:date="2016-11-12T11:04:00Z">
        <w:r w:rsidR="008C77C2">
          <w:t>randomly picked</w:t>
        </w:r>
      </w:ins>
      <w:del w:id="137" w:author="Chang Wen Chen" w:date="2016-11-12T11:04:00Z">
        <w:r w:rsidDel="008C77C2">
          <w:delText>orderless</w:delText>
        </w:r>
      </w:del>
      <w:r>
        <w:t xml:space="preserve"> bag of patches </w:t>
      </w:r>
      <w:ins w:id="138" w:author="Chang Wen Chen" w:date="2016-11-12T11:05:00Z">
        <w:r w:rsidR="008C77C2">
          <w:t xml:space="preserve">lacks of efficiency and </w:t>
        </w:r>
      </w:ins>
      <w:r>
        <w:t>cannot represent</w:t>
      </w:r>
      <w:ins w:id="139" w:author="Chang Wen Chen" w:date="2016-11-12T11:05:00Z">
        <w:r w:rsidR="008C77C2">
          <w:t xml:space="preserve"> the overall</w:t>
        </w:r>
      </w:ins>
      <w:r>
        <w:t xml:space="preserve"> image layout</w:t>
      </w:r>
      <w:del w:id="140" w:author="Chang Wen Chen" w:date="2016-11-12T11:05:00Z">
        <w:r w:rsidDel="008C77C2">
          <w:delText>, which result in the global information missing</w:delText>
        </w:r>
      </w:del>
      <w:r>
        <w:t xml:space="preserve">. </w:t>
      </w:r>
      <w:del w:id="141" w:author="Chang Wen Chen" w:date="2016-11-12T11:06:00Z">
        <w:r w:rsidDel="008C77C2">
          <w:delText>Moreover</w:delText>
        </w:r>
      </w:del>
      <w:ins w:id="142" w:author="Chang Wen Chen" w:date="2016-11-12T11:06:00Z">
        <w:r w:rsidR="008C77C2">
          <w:t>In general</w:t>
        </w:r>
      </w:ins>
      <w:r>
        <w:t>, th</w:t>
      </w:r>
      <w:ins w:id="143" w:author="Chang Wen Chen" w:date="2016-11-12T11:06:00Z">
        <w:r w:rsidR="008C77C2">
          <w:t>is</w:t>
        </w:r>
      </w:ins>
      <w:del w:id="144" w:author="Chang Wen Chen" w:date="2016-11-12T11:06:00Z">
        <w:r w:rsidDel="008C77C2">
          <w:delText>e</w:delText>
        </w:r>
      </w:del>
      <w:r>
        <w:t xml:space="preserve"> random cropping strategy requires a large number of training epochs</w:t>
      </w:r>
      <w:ins w:id="145" w:author="Chang Wen Chen" w:date="2016-11-12T11:06:00Z">
        <w:r w:rsidR="008C77C2">
          <w:t xml:space="preserve"> to cover the desired diversity in training</w:t>
        </w:r>
      </w:ins>
      <w:r>
        <w:t>, which lead to very low efficiency</w:t>
      </w:r>
      <w:ins w:id="146" w:author="Chang Wen Chen" w:date="2016-11-12T11:06:00Z">
        <w:r w:rsidR="008C77C2">
          <w:t xml:space="preserve"> in learning</w:t>
        </w:r>
      </w:ins>
      <w:r>
        <w:t>.</w:t>
      </w:r>
    </w:p>
    <w:p w14:paraId="626B93D4" w14:textId="77777777" w:rsidR="00A071DB" w:rsidRDefault="009F1AF9">
      <w:pPr>
        <w:spacing w:after="3" w:line="259" w:lineRule="auto"/>
        <w:ind w:left="10" w:right="-15" w:hanging="10"/>
        <w:jc w:val="right"/>
      </w:pPr>
      <w:r>
        <w:t xml:space="preserve">To resolve the </w:t>
      </w:r>
      <w:del w:id="147" w:author="Chang Wen Chen" w:date="2016-11-12T11:07:00Z">
        <w:r w:rsidDel="008C77C2">
          <w:delText>above mentioned</w:delText>
        </w:r>
      </w:del>
      <w:ins w:id="148" w:author="Chang Wen Chen" w:date="2016-11-12T11:07:00Z">
        <w:r w:rsidR="008C77C2">
          <w:t>these two important</w:t>
        </w:r>
      </w:ins>
      <w:r>
        <w:t xml:space="preserve"> issues, we present an</w:t>
      </w:r>
    </w:p>
    <w:p w14:paraId="54130CBF" w14:textId="77777777" w:rsidR="00B76367" w:rsidRDefault="009F1AF9">
      <w:pPr>
        <w:spacing w:after="64"/>
        <w:ind w:left="-15" w:firstLine="0"/>
        <w:rPr>
          <w:ins w:id="149" w:author="Chang Wen Chen" w:date="2016-11-12T14:01:00Z"/>
        </w:rPr>
      </w:pPr>
      <w:r>
        <w:t xml:space="preserve">Adaptive Layout-Aware Multi-Patch Convolutional Neural Network (A-Lamp CNN) architecture </w:t>
      </w:r>
      <w:ins w:id="150" w:author="Chang Wen Chen" w:date="2016-11-12T11:08:00Z">
        <w:r w:rsidR="008C77C2">
          <w:t>to accomplish</w:t>
        </w:r>
      </w:ins>
      <w:ins w:id="151" w:author="Chang Wen Chen" w:date="2016-11-12T13:52:00Z">
        <w:r w:rsidR="00B76367">
          <w:t xml:space="preserve"> learning-based</w:t>
        </w:r>
      </w:ins>
      <w:del w:id="152" w:author="Chang Wen Chen" w:date="2016-11-12T11:08:00Z">
        <w:r w:rsidDel="008C77C2">
          <w:delText>for</w:delText>
        </w:r>
      </w:del>
      <w:r>
        <w:t xml:space="preserve"> photo aesthetic assessment. This dedicated CNN can accept arbitrary image sizes, and deal </w:t>
      </w:r>
      <w:ins w:id="153" w:author="Chang Wen Chen" w:date="2016-11-12T11:09:00Z">
        <w:r w:rsidR="008C77C2">
          <w:t xml:space="preserve">simultaneously </w:t>
        </w:r>
      </w:ins>
      <w:r>
        <w:t>with</w:t>
      </w:r>
      <w:ins w:id="154" w:author="Chang Wen Chen" w:date="2016-11-12T11:08:00Z">
        <w:r w:rsidR="008C77C2">
          <w:t xml:space="preserve"> issues resulting from</w:t>
        </w:r>
      </w:ins>
      <w:r>
        <w:t xml:space="preserve"> both the fine-grained details as well as image layout</w:t>
      </w:r>
      <w:del w:id="155" w:author="Chang Wen Chen" w:date="2016-11-12T11:08:00Z">
        <w:r w:rsidDel="008C77C2">
          <w:delText xml:space="preserve"> simultaneously</w:delText>
        </w:r>
      </w:del>
      <w:r>
        <w:t xml:space="preserve">. Learning from fine grained details is achieved by constructing multiple, shared columns in a Multi-Patch subnet and feeding multiple patches to each of the columns. Instead of </w:t>
      </w:r>
      <w:del w:id="156" w:author="Chang Wen Chen" w:date="2016-11-12T11:10:00Z">
        <w:r w:rsidDel="008C77C2">
          <w:delText xml:space="preserve">conventional </w:delText>
        </w:r>
      </w:del>
      <w:r>
        <w:t xml:space="preserve">random cropping </w:t>
      </w:r>
      <w:ins w:id="157" w:author="Chang Wen Chen" w:date="2016-11-12T11:10:00Z">
        <w:r w:rsidR="008C77C2">
          <w:t>adopted in the existing scheme</w:t>
        </w:r>
      </w:ins>
      <w:del w:id="158" w:author="Chang Wen Chen" w:date="2016-11-12T11:10:00Z">
        <w:r w:rsidDel="008C77C2">
          <w:delText>methods</w:delText>
        </w:r>
      </w:del>
      <w:r>
        <w:t xml:space="preserve">, we propose an adaptive multi-patch selection scheme to enhance the training efficiency and achieve significant performance improvement. </w:t>
      </w:r>
      <w:del w:id="159" w:author="Chang Wen Chen" w:date="2016-11-12T13:53:00Z">
        <w:r w:rsidDel="00B76367">
          <w:delText>More importantly</w:delText>
        </w:r>
      </w:del>
      <w:ins w:id="160" w:author="Chang Wen Chen" w:date="2016-11-12T13:53:00Z">
        <w:r w:rsidR="00B76367">
          <w:t>In addition</w:t>
        </w:r>
      </w:ins>
      <w:r>
        <w:t xml:space="preserve">, we also </w:t>
      </w:r>
      <w:ins w:id="161" w:author="Chang Wen Chen" w:date="2016-11-12T13:57:00Z">
        <w:r w:rsidR="00B76367">
          <w:t xml:space="preserve">designed a separate </w:t>
        </w:r>
      </w:ins>
      <w:ins w:id="162" w:author="Chang Wen Chen" w:date="2016-11-12T13:58:00Z">
        <w:r w:rsidR="00B76367">
          <w:t xml:space="preserve">layout aware </w:t>
        </w:r>
      </w:ins>
      <w:ins w:id="163" w:author="Chang Wen Chen" w:date="2016-11-12T13:57:00Z">
        <w:r w:rsidR="00B76367">
          <w:t xml:space="preserve">subnet </w:t>
        </w:r>
      </w:ins>
      <w:ins w:id="164" w:author="Chang Wen Chen" w:date="2016-11-12T13:58:00Z">
        <w:r w:rsidR="00B76367">
          <w:t xml:space="preserve">in order </w:t>
        </w:r>
      </w:ins>
      <w:ins w:id="165" w:author="Chang Wen Chen" w:date="2016-11-12T13:57:00Z">
        <w:r w:rsidR="00B76367">
          <w:t xml:space="preserve">to </w:t>
        </w:r>
      </w:ins>
      <w:r>
        <w:t xml:space="preserve">learn from the holistic image composition by representing </w:t>
      </w:r>
      <w:del w:id="166" w:author="Chang Wen Chen" w:date="2016-11-12T13:55:00Z">
        <w:r w:rsidDel="00B76367">
          <w:delText xml:space="preserve">images </w:delText>
        </w:r>
      </w:del>
      <w:r>
        <w:t xml:space="preserve">local and global layout </w:t>
      </w:r>
      <w:ins w:id="167" w:author="Chang Wen Chen" w:date="2016-11-12T13:55:00Z">
        <w:r w:rsidR="00B76367">
          <w:t xml:space="preserve">of the images through </w:t>
        </w:r>
      </w:ins>
      <w:r>
        <w:t xml:space="preserve">leveraging attribute graphs. </w:t>
      </w:r>
      <w:del w:id="168" w:author="Chang Wen Chen" w:date="2016-11-12T13:57:00Z">
        <w:r w:rsidDel="00B76367">
          <w:delText>Finally,</w:delText>
        </w:r>
      </w:del>
      <w:ins w:id="169" w:author="Chang Wen Chen" w:date="2016-11-12T13:57:00Z">
        <w:r w:rsidR="00B76367">
          <w:t>An</w:t>
        </w:r>
      </w:ins>
      <w:r>
        <w:t xml:space="preserve"> aggregation layer is </w:t>
      </w:r>
      <w:ins w:id="170" w:author="Chang Wen Chen" w:date="2016-11-12T13:57:00Z">
        <w:r w:rsidR="00B76367">
          <w:t xml:space="preserve">then </w:t>
        </w:r>
      </w:ins>
      <w:r>
        <w:t xml:space="preserve">adopted to effectively combine the hybrid features from two subnets. </w:t>
      </w:r>
      <w:ins w:id="171" w:author="Chang Wen Chen" w:date="2016-11-12T14:00:00Z">
        <w:r w:rsidR="00B76367">
          <w:t xml:space="preserve">We shall carry out </w:t>
        </w:r>
      </w:ins>
      <w:del w:id="172" w:author="Chang Wen Chen" w:date="2016-11-12T14:00:00Z">
        <w:r w:rsidDel="00B76367">
          <w:delText>E</w:delText>
        </w:r>
      </w:del>
      <w:ins w:id="173" w:author="Chang Wen Chen" w:date="2016-11-12T14:00:00Z">
        <w:r w:rsidR="00B76367">
          <w:t>e</w:t>
        </w:r>
      </w:ins>
      <w:r>
        <w:t xml:space="preserve">xtensive experiments on the large-scale aesthetics assessment benchmark (AVA) </w:t>
      </w:r>
      <w:ins w:id="174" w:author="Chang Wen Chen" w:date="2016-11-12T14:00:00Z">
        <w:r w:rsidR="00B76367">
          <w:t xml:space="preserve">to </w:t>
        </w:r>
      </w:ins>
      <w:r>
        <w:t xml:space="preserve">demonstrate </w:t>
      </w:r>
      <w:del w:id="175" w:author="Chang Wen Chen" w:date="2016-11-12T14:00:00Z">
        <w:r w:rsidDel="00B76367">
          <w:delText>significant performance improvement over the state of the art</w:delText>
        </w:r>
      </w:del>
      <w:ins w:id="176" w:author="Chang Wen Chen" w:date="2016-11-12T14:00:00Z">
        <w:r w:rsidR="00B76367">
          <w:t>the effectiveness of the proposed architecture for</w:t>
        </w:r>
      </w:ins>
      <w:del w:id="177" w:author="Chang Wen Chen" w:date="2016-11-12T14:00:00Z">
        <w:r w:rsidDel="00B76367">
          <w:delText xml:space="preserve"> in</w:delText>
        </w:r>
      </w:del>
      <w:r>
        <w:t xml:space="preserve"> photo aesthetic assessment. </w:t>
      </w:r>
    </w:p>
    <w:p w14:paraId="79DCE854" w14:textId="77777777" w:rsidR="00A071DB" w:rsidRDefault="009F1AF9">
      <w:pPr>
        <w:spacing w:after="64"/>
        <w:ind w:left="-15" w:firstLine="0"/>
      </w:pPr>
      <w:r>
        <w:rPr>
          <w:sz w:val="22"/>
        </w:rPr>
        <w:t>1.1. Challenges and Contribution</w:t>
      </w:r>
    </w:p>
    <w:p w14:paraId="2AC9E2C4" w14:textId="77777777" w:rsidR="00A071DB" w:rsidDel="009E462D" w:rsidRDefault="009F1AF9">
      <w:pPr>
        <w:ind w:left="-15" w:right="17"/>
        <w:rPr>
          <w:del w:id="178" w:author="Chang Wen Chen" w:date="2016-11-12T14:26:00Z"/>
        </w:rPr>
        <w:pPrChange w:id="179" w:author="Chang Wen Chen" w:date="2016-11-12T14:26:00Z">
          <w:pPr>
            <w:ind w:left="-15" w:right="318"/>
          </w:pPr>
        </w:pPrChange>
      </w:pPr>
      <w:r>
        <w:t xml:space="preserve">Learning </w:t>
      </w:r>
      <w:del w:id="180" w:author="Chang Wen Chen" w:date="2016-11-12T14:02:00Z">
        <w:r w:rsidDel="00B76367">
          <w:delText xml:space="preserve">from </w:delText>
        </w:r>
      </w:del>
      <w:r>
        <w:t xml:space="preserve">both fine-grained details and image layout is </w:t>
      </w:r>
      <w:ins w:id="181" w:author="Chang Wen Chen" w:date="2016-11-12T14:02:00Z">
        <w:r w:rsidR="00B76367">
          <w:t xml:space="preserve">indeed very </w:t>
        </w:r>
      </w:ins>
      <w:r>
        <w:t>challenging. First, the detail information</w:t>
      </w:r>
      <w:ins w:id="182" w:author="Chang Wen Chen" w:date="2016-11-12T14:15:00Z">
        <w:r w:rsidR="00060CE9">
          <w:t xml:space="preserve"> of an image</w:t>
        </w:r>
      </w:ins>
      <w:ins w:id="183" w:author="Chang Wen Chen" w:date="2016-11-12T14:16:00Z">
        <w:r w:rsidR="00060CE9">
          <w:t xml:space="preserve"> is contained</w:t>
        </w:r>
      </w:ins>
      <w:del w:id="184" w:author="Chang Wen Chen" w:date="2016-11-12T14:16:00Z">
        <w:r w:rsidDel="00060CE9">
          <w:delText xml:space="preserve"> locates</w:delText>
        </w:r>
      </w:del>
      <w:r>
        <w:t xml:space="preserve"> in </w:t>
      </w:r>
      <w:ins w:id="185" w:author="Chang Wen Chen" w:date="2016-11-12T14:16:00Z">
        <w:r w:rsidR="00060CE9">
          <w:t xml:space="preserve">the </w:t>
        </w:r>
      </w:ins>
      <w:r>
        <w:t>original</w:t>
      </w:r>
      <w:del w:id="186" w:author="Chang Wen Chen" w:date="2016-11-12T14:17:00Z">
        <w:r w:rsidDel="00060CE9">
          <w:delText>,</w:delText>
        </w:r>
      </w:del>
      <w:r>
        <w:t xml:space="preserve"> </w:t>
      </w:r>
      <w:del w:id="187" w:author="Chang Wen Chen" w:date="2016-11-12T14:17:00Z">
        <w:r w:rsidDel="00060CE9">
          <w:delText xml:space="preserve">relatively </w:delText>
        </w:r>
      </w:del>
      <w:r>
        <w:t>high resolution images. Training deep networks with large-size</w:t>
      </w:r>
      <w:ins w:id="188" w:author="Chang Wen Chen" w:date="2016-11-12T14:17:00Z">
        <w:r w:rsidR="00060CE9">
          <w:t>d</w:t>
        </w:r>
      </w:ins>
      <w:r>
        <w:t xml:space="preserve"> input dimensions requires much longer training time and</w:t>
      </w:r>
      <w:del w:id="189" w:author="Chang Wen Chen" w:date="2016-11-12T14:18:00Z">
        <w:r w:rsidDel="00060CE9">
          <w:delText xml:space="preserve"> a</w:delText>
        </w:r>
      </w:del>
      <w:r>
        <w:t xml:space="preserve"> significantly larger network structure, training dataset, and hardware memory. To </w:t>
      </w:r>
      <w:del w:id="190" w:author="Chang Wen Chen" w:date="2016-11-12T14:18:00Z">
        <w:r w:rsidDel="00060CE9">
          <w:delText xml:space="preserve">implement </w:delText>
        </w:r>
      </w:del>
      <w:ins w:id="191" w:author="Chang Wen Chen" w:date="2016-11-12T14:18:00Z">
        <w:r w:rsidR="00060CE9">
          <w:t xml:space="preserve">design a practical learning scheme to capture the </w:t>
        </w:r>
      </w:ins>
      <w:r>
        <w:t>fine-grained details</w:t>
      </w:r>
      <w:del w:id="192" w:author="Chang Wen Chen" w:date="2016-11-12T14:19:00Z">
        <w:r w:rsidDel="00060CE9">
          <w:delText xml:space="preserve"> learning in practical</w:delText>
        </w:r>
      </w:del>
      <w:r>
        <w:t xml:space="preserve">, we formulate the problem by representing an input image with a </w:t>
      </w:r>
      <w:del w:id="193" w:author="Chang Wen Chen" w:date="2016-11-12T14:19:00Z">
        <w:r w:rsidDel="00060CE9">
          <w:delText xml:space="preserve">small </w:delText>
        </w:r>
      </w:del>
      <w:r>
        <w:t>set of carefully cropped patches and associating th</w:t>
      </w:r>
      <w:ins w:id="194" w:author="Chang Wen Chen" w:date="2016-11-12T14:19:00Z">
        <w:r w:rsidR="00060CE9">
          <w:t>is</w:t>
        </w:r>
      </w:ins>
      <w:del w:id="195" w:author="Chang Wen Chen" w:date="2016-11-12T14:19:00Z">
        <w:r w:rsidDel="00060CE9">
          <w:delText>e</w:delText>
        </w:r>
      </w:del>
      <w:r>
        <w:t xml:space="preserve"> set with the image’s </w:t>
      </w:r>
      <w:ins w:id="196" w:author="Chang Wen Chen" w:date="2016-11-12T14:19:00Z">
        <w:r w:rsidR="00060CE9">
          <w:t xml:space="preserve">annotation </w:t>
        </w:r>
      </w:ins>
      <w:r>
        <w:t>label</w:t>
      </w:r>
      <w:ins w:id="197" w:author="Chang Wen Chen" w:date="2016-11-12T14:20:00Z">
        <w:r w:rsidR="00060CE9">
          <w:t>s</w:t>
        </w:r>
      </w:ins>
      <w:r>
        <w:t xml:space="preserve">. An aggregation structure </w:t>
      </w:r>
      <w:ins w:id="198" w:author="Chang Wen Chen" w:date="2016-11-12T14:20:00Z">
        <w:r w:rsidR="00060CE9">
          <w:t xml:space="preserve">that </w:t>
        </w:r>
      </w:ins>
      <w:r>
        <w:t>leverage</w:t>
      </w:r>
      <w:ins w:id="199" w:author="Chang Wen Chen" w:date="2016-11-12T14:20:00Z">
        <w:r w:rsidR="00060CE9">
          <w:t>s</w:t>
        </w:r>
      </w:ins>
      <w:r>
        <w:t xml:space="preserve"> statistical functions is adopted to incorporate the</w:t>
      </w:r>
      <w:ins w:id="200" w:author="Chang Wen Chen" w:date="2016-11-12T14:20:00Z">
        <w:r w:rsidR="00060CE9">
          <w:t>se</w:t>
        </w:r>
      </w:ins>
      <w:r>
        <w:t xml:space="preserve"> multiple patch instances. </w:t>
      </w:r>
      <w:del w:id="201" w:author="Chang Wen Chen" w:date="2016-11-12T14:21:00Z">
        <w:r w:rsidDel="00060CE9">
          <w:delText xml:space="preserve">More importantly, </w:delText>
        </w:r>
      </w:del>
      <w:ins w:id="202" w:author="Chang Wen Chen" w:date="2016-11-12T14:21:00Z">
        <w:r w:rsidR="00060CE9">
          <w:t xml:space="preserve">In order </w:t>
        </w:r>
      </w:ins>
      <w:r>
        <w:t>to enhance the training efficiency, we propose an adaptive multi-patch selection strategy</w:t>
      </w:r>
      <w:ins w:id="203" w:author="Chang Wen Chen" w:date="2016-11-12T14:21:00Z">
        <w:r w:rsidR="00060CE9">
          <w:t xml:space="preserve"> which is fundamentally from</w:t>
        </w:r>
      </w:ins>
      <w:del w:id="204" w:author="Chang Wen Chen" w:date="2016-11-12T14:21:00Z">
        <w:r w:rsidDel="00060CE9">
          <w:delText xml:space="preserve"> instead of previous</w:delText>
        </w:r>
      </w:del>
      <w:ins w:id="205" w:author="Chang Wen Chen" w:date="2016-11-12T14:21:00Z">
        <w:r w:rsidR="00060CE9">
          <w:t xml:space="preserve"> the existing</w:t>
        </w:r>
      </w:ins>
      <w:r>
        <w:t xml:space="preserve"> random cropping method </w:t>
      </w:r>
      <w:ins w:id="206" w:author="Chang Wen Chen" w:date="2016-11-12T14:22:00Z">
        <w:r w:rsidR="00060CE9">
          <w:t xml:space="preserve">reported in </w:t>
        </w:r>
      </w:ins>
      <w:r>
        <w:t xml:space="preserve">[24]. The central idea </w:t>
      </w:r>
      <w:ins w:id="207" w:author="Chang Wen Chen" w:date="2016-11-12T14:22:00Z">
        <w:r w:rsidR="00060CE9">
          <w:t xml:space="preserve">of multi-path selection </w:t>
        </w:r>
      </w:ins>
      <w:r>
        <w:t xml:space="preserve">is to maximize the </w:t>
      </w:r>
      <w:del w:id="208" w:author="Chang Wen Chen" w:date="2016-11-12T14:23:00Z">
        <w:r w:rsidDel="00060CE9">
          <w:delText xml:space="preserve">efficient </w:delText>
        </w:r>
      </w:del>
      <w:r>
        <w:t>input information</w:t>
      </w:r>
      <w:ins w:id="209" w:author="Chang Wen Chen" w:date="2016-11-12T14:23:00Z">
        <w:r w:rsidR="00060CE9">
          <w:t xml:space="preserve"> more efficiently</w:t>
        </w:r>
      </w:ins>
      <w:r>
        <w:t xml:space="preserve">. We </w:t>
      </w:r>
      <w:del w:id="210" w:author="Chang Wen Chen" w:date="2016-11-12T14:23:00Z">
        <w:r w:rsidDel="00060CE9">
          <w:delText>realize that</w:delText>
        </w:r>
      </w:del>
      <w:ins w:id="211" w:author="Chang Wen Chen" w:date="2016-11-12T14:23:00Z">
        <w:r w:rsidR="00060CE9">
          <w:t>achieve this goal</w:t>
        </w:r>
      </w:ins>
      <w:r>
        <w:t xml:space="preserve"> by dedicatedly selecting the patches that play important role in affecting images’ aesthetics. </w:t>
      </w:r>
      <w:ins w:id="212" w:author="Chang Wen Chen" w:date="2016-11-12T14:24:00Z">
        <w:r w:rsidR="00060CE9">
          <w:t xml:space="preserve">We expect that the proposed strategy shall be able to outperform the random cropping scheme even with </w:t>
        </w:r>
      </w:ins>
      <w:ins w:id="213" w:author="Chang Wen Chen" w:date="2016-11-12T14:25:00Z">
        <w:r w:rsidR="00060CE9">
          <w:t xml:space="preserve">substantially </w:t>
        </w:r>
      </w:ins>
      <w:del w:id="214" w:author="Chang Wen Chen" w:date="2016-11-12T14:25:00Z">
        <w:r w:rsidDel="00060CE9">
          <w:delText xml:space="preserve">Experimental evaluation demonstrates that, using much </w:delText>
        </w:r>
      </w:del>
      <w:r>
        <w:t>less training epochs</w:t>
      </w:r>
      <w:del w:id="215" w:author="Chang Wen Chen" w:date="2016-11-12T14:26:00Z">
        <w:r w:rsidDel="009E462D">
          <w:delText>, our A-Lamp outperformed the performance of</w:delText>
        </w:r>
      </w:del>
    </w:p>
    <w:p w14:paraId="1E0D439C" w14:textId="77777777" w:rsidR="00A071DB" w:rsidRDefault="009F1AF9">
      <w:pPr>
        <w:ind w:left="-15" w:right="17"/>
        <w:pPrChange w:id="216" w:author="Chang Wen Chen" w:date="2016-11-12T14:26:00Z">
          <w:pPr>
            <w:ind w:left="-15" w:firstLine="0"/>
          </w:pPr>
        </w:pPrChange>
      </w:pPr>
      <w:del w:id="217" w:author="Chang Wen Chen" w:date="2016-11-12T14:26:00Z">
        <w:r w:rsidDel="009E462D">
          <w:delText>[24]</w:delText>
        </w:r>
      </w:del>
      <w:r>
        <w:t>.</w:t>
      </w:r>
    </w:p>
    <w:p w14:paraId="7DE7794E" w14:textId="77777777" w:rsidR="009E462D" w:rsidRDefault="009F1AF9" w:rsidP="00670465">
      <w:pPr>
        <w:ind w:left="-15" w:right="17"/>
        <w:rPr>
          <w:ins w:id="218" w:author="Chang Wen Chen" w:date="2016-11-12T14:34:00Z"/>
        </w:rPr>
      </w:pPr>
      <w:r>
        <w:t xml:space="preserve">Second, </w:t>
      </w:r>
      <w:ins w:id="219" w:author="Chang Wen Chen" w:date="2016-11-12T14:26:00Z">
        <w:r w:rsidR="009E462D">
          <w:t>how</w:t>
        </w:r>
      </w:ins>
      <w:ins w:id="220" w:author="Chang Wen Chen" w:date="2016-11-12T14:27:00Z">
        <w:r w:rsidR="009E462D">
          <w:t xml:space="preserve"> to</w:t>
        </w:r>
      </w:ins>
      <w:ins w:id="221" w:author="Chang Wen Chen" w:date="2016-11-12T14:26:00Z">
        <w:r w:rsidR="009E462D">
          <w:t xml:space="preserve"> </w:t>
        </w:r>
      </w:ins>
      <w:r>
        <w:t>effectively describ</w:t>
      </w:r>
      <w:ins w:id="222" w:author="Chang Wen Chen" w:date="2016-11-12T14:26:00Z">
        <w:r w:rsidR="009E462D">
          <w:t>e</w:t>
        </w:r>
      </w:ins>
      <w:del w:id="223" w:author="Chang Wen Chen" w:date="2016-11-12T14:26:00Z">
        <w:r w:rsidDel="009E462D">
          <w:delText>ing</w:delText>
        </w:r>
      </w:del>
      <w:r>
        <w:t xml:space="preserve"> specific image layout and incorporating it into the deep CNN is </w:t>
      </w:r>
      <w:ins w:id="224" w:author="Chang Wen Chen" w:date="2016-11-12T14:27:00Z">
        <w:r w:rsidR="009E462D">
          <w:t>again very challenging</w:t>
        </w:r>
      </w:ins>
      <w:del w:id="225" w:author="Chang Wen Chen" w:date="2016-11-12T14:27:00Z">
        <w:r w:rsidDel="009E462D">
          <w:delText>not straightforward</w:delText>
        </w:r>
      </w:del>
      <w:r>
        <w:t xml:space="preserve">. </w:t>
      </w:r>
      <w:del w:id="226" w:author="Chang Wen Chen" w:date="2016-11-12T14:27:00Z">
        <w:r w:rsidDel="009E462D">
          <w:delText xml:space="preserve">Previous </w:delText>
        </w:r>
      </w:del>
      <w:ins w:id="227" w:author="Chang Wen Chen" w:date="2016-11-12T14:27:00Z">
        <w:r w:rsidR="009E462D">
          <w:t xml:space="preserve">Existing works related to </w:t>
        </w:r>
      </w:ins>
      <w:r>
        <w:t xml:space="preserve">image layout descriptors are dominantly based on </w:t>
      </w:r>
      <w:del w:id="228" w:author="Chang Wen Chen" w:date="2016-11-12T14:28:00Z">
        <w:r w:rsidDel="009E462D">
          <w:delText xml:space="preserve">some </w:delText>
        </w:r>
      </w:del>
      <w:ins w:id="229" w:author="Chang Wen Chen" w:date="2016-11-12T14:28:00Z">
        <w:r w:rsidR="009E462D">
          <w:t xml:space="preserve">a few </w:t>
        </w:r>
      </w:ins>
      <w:r>
        <w:t xml:space="preserve">simple photography composition principles, such as visual balance, </w:t>
      </w:r>
      <w:r>
        <w:lastRenderedPageBreak/>
        <w:t xml:space="preserve">rule of thirds, golden ratio, </w:t>
      </w:r>
      <w:ins w:id="230" w:author="Chang Wen Chen" w:date="2016-11-12T14:28:00Z">
        <w:r w:rsidR="009E462D">
          <w:t>and so on</w:t>
        </w:r>
      </w:ins>
      <w:del w:id="231" w:author="Chang Wen Chen" w:date="2016-11-12T14:28:00Z">
        <w:r w:rsidDel="009E462D">
          <w:delText>etc</w:delText>
        </w:r>
      </w:del>
      <w:r>
        <w:t xml:space="preserve">. However, these general </w:t>
      </w:r>
      <w:del w:id="232" w:author="Chang Wen Chen" w:date="2016-11-12T14:29:00Z">
        <w:r w:rsidDel="009E462D">
          <w:delText xml:space="preserve">models </w:delText>
        </w:r>
      </w:del>
      <w:ins w:id="233" w:author="Chang Wen Chen" w:date="2016-11-12T14:29:00Z">
        <w:r w:rsidR="009E462D">
          <w:t>photography principles are inadequate to</w:t>
        </w:r>
      </w:ins>
      <w:del w:id="234" w:author="Chang Wen Chen" w:date="2016-11-12T14:29:00Z">
        <w:r w:rsidDel="009E462D">
          <w:delText>cannot</w:delText>
        </w:r>
      </w:del>
      <w:r>
        <w:t xml:space="preserve"> represent local and global image layout </w:t>
      </w:r>
      <w:ins w:id="235" w:author="Chang Wen Chen" w:date="2016-11-12T14:30:00Z">
        <w:r w:rsidR="009E462D">
          <w:t>variations</w:t>
        </w:r>
      </w:ins>
      <w:del w:id="236" w:author="Chang Wen Chen" w:date="2016-11-12T14:30:00Z">
        <w:r w:rsidDel="009E462D">
          <w:delText>specifically</w:delText>
        </w:r>
      </w:del>
      <w:r>
        <w:t xml:space="preserve">. To incorporate global </w:t>
      </w:r>
      <w:ins w:id="237" w:author="Chang Wen Chen" w:date="2016-11-12T14:30:00Z">
        <w:r w:rsidR="009E462D">
          <w:t xml:space="preserve">layout </w:t>
        </w:r>
      </w:ins>
      <w:r>
        <w:t xml:space="preserve">information into CNN, </w:t>
      </w:r>
      <w:del w:id="238" w:author="Chang Wen Chen" w:date="2016-11-12T14:31:00Z">
        <w:r w:rsidDel="009E462D">
          <w:delText>[23] used</w:delText>
        </w:r>
      </w:del>
      <w:r>
        <w:t xml:space="preserve"> transformed image</w:t>
      </w:r>
      <w:ins w:id="239" w:author="Chang Wen Chen" w:date="2016-11-12T14:32:00Z">
        <w:r w:rsidR="009E462D">
          <w:t xml:space="preserve"> input</w:t>
        </w:r>
      </w:ins>
      <w:r>
        <w:t xml:space="preserve">s </w:t>
      </w:r>
      <w:ins w:id="240" w:author="Chang Wen Chen" w:date="2016-11-12T14:31:00Z">
        <w:r w:rsidR="009E462D">
          <w:t xml:space="preserve">via </w:t>
        </w:r>
      </w:ins>
      <w:del w:id="241" w:author="Chang Wen Chen" w:date="2016-11-12T14:31:00Z">
        <w:r w:rsidDel="009E462D">
          <w:delText>(</w:delText>
        </w:r>
      </w:del>
      <w:r>
        <w:t>wrapping and center-cropping</w:t>
      </w:r>
      <w:ins w:id="242" w:author="Chang Wen Chen" w:date="2016-11-12T14:31:00Z">
        <w:r w:rsidR="009E462D">
          <w:t xml:space="preserve"> have been used</w:t>
        </w:r>
      </w:ins>
      <w:del w:id="243" w:author="Chang Wen Chen" w:date="2016-11-12T14:31:00Z">
        <w:r w:rsidDel="009E462D">
          <w:delText>)</w:delText>
        </w:r>
      </w:del>
      <w:r>
        <w:t xml:space="preserve"> to represent the global view</w:t>
      </w:r>
      <w:ins w:id="244" w:author="Chang Wen Chen" w:date="2016-11-12T14:31:00Z">
        <w:r w:rsidR="009E462D">
          <w:t xml:space="preserve"> [23]</w:t>
        </w:r>
      </w:ins>
      <w:r>
        <w:t xml:space="preserve">. However, such </w:t>
      </w:r>
      <w:ins w:id="245" w:author="Chang Wen Chen" w:date="2016-11-12T14:33:00Z">
        <w:r w:rsidR="009E462D">
          <w:t>global</w:t>
        </w:r>
      </w:ins>
      <w:ins w:id="246" w:author="Chang Wen Chen" w:date="2016-11-12T14:31:00Z">
        <w:r w:rsidR="009E462D">
          <w:t xml:space="preserve"> </w:t>
        </w:r>
      </w:ins>
      <w:r>
        <w:t>transformation often alter</w:t>
      </w:r>
      <w:ins w:id="247" w:author="Chang Wen Chen" w:date="2016-11-12T14:33:00Z">
        <w:r w:rsidR="009E462D">
          <w:t>s</w:t>
        </w:r>
      </w:ins>
      <w:r>
        <w:t xml:space="preserve"> the original image composition or </w:t>
      </w:r>
      <w:ins w:id="248" w:author="Chang Wen Chen" w:date="2016-11-12T14:33:00Z">
        <w:r w:rsidR="009E462D">
          <w:t xml:space="preserve">may </w:t>
        </w:r>
      </w:ins>
      <w:r>
        <w:t xml:space="preserve">cause </w:t>
      </w:r>
      <w:ins w:id="249" w:author="Chang Wen Chen" w:date="2016-11-12T14:33:00Z">
        <w:r w:rsidR="009E462D">
          <w:t xml:space="preserve">undesired layout </w:t>
        </w:r>
      </w:ins>
      <w:r>
        <w:t xml:space="preserve">distortion. </w:t>
      </w:r>
    </w:p>
    <w:p w14:paraId="3425AA09" w14:textId="77777777" w:rsidR="00A071DB" w:rsidDel="009E462D" w:rsidRDefault="009F1AF9">
      <w:pPr>
        <w:ind w:left="-15" w:right="318"/>
        <w:rPr>
          <w:del w:id="250" w:author="Chang Wen Chen" w:date="2016-11-12T14:34:00Z"/>
        </w:rPr>
      </w:pPr>
      <w:del w:id="251" w:author="Chang Wen Chen" w:date="2016-11-12T14:34:00Z">
        <w:r w:rsidDel="009E462D">
          <w:delText>Therefore, this simple strategy is far from enough (We will show the performance evaluation in section 5).</w:delText>
        </w:r>
      </w:del>
    </w:p>
    <w:p w14:paraId="23F8E91F" w14:textId="77777777" w:rsidR="00A071DB" w:rsidRDefault="009F1AF9" w:rsidP="00670465">
      <w:pPr>
        <w:ind w:left="-15" w:right="17"/>
      </w:pPr>
      <w:r>
        <w:t xml:space="preserve">In this </w:t>
      </w:r>
      <w:ins w:id="252" w:author="Chang Wen Chen" w:date="2016-11-12T14:34:00Z">
        <w:r w:rsidR="009E462D">
          <w:t>research</w:t>
        </w:r>
      </w:ins>
      <w:del w:id="253" w:author="Chang Wen Chen" w:date="2016-11-12T14:34:00Z">
        <w:r w:rsidDel="009E462D">
          <w:delText>paper</w:delText>
        </w:r>
      </w:del>
      <w:r>
        <w:t xml:space="preserve">, we represent various input images’ layout by constructing attribute graphs. We use graph nodes to represent objects and the global scene in the image. Each object </w:t>
      </w:r>
      <w:ins w:id="254" w:author="Chang Wen Chen" w:date="2016-11-12T14:35:00Z">
        <w:r w:rsidR="009E462D">
          <w:t xml:space="preserve">(note) </w:t>
        </w:r>
      </w:ins>
      <w:r>
        <w:t>is described using object-specific local attributes</w:t>
      </w:r>
      <w:ins w:id="255" w:author="Chang Wen Chen" w:date="2016-11-12T14:35:00Z">
        <w:r w:rsidR="009E462D">
          <w:t xml:space="preserve"> while</w:t>
        </w:r>
      </w:ins>
      <w:del w:id="256" w:author="Chang Wen Chen" w:date="2016-11-12T14:35:00Z">
        <w:r w:rsidDel="009E462D">
          <w:delText>, and</w:delText>
        </w:r>
      </w:del>
      <w:r>
        <w:t xml:space="preserve"> the overall scene </w:t>
      </w:r>
      <w:ins w:id="257" w:author="Chang Wen Chen" w:date="2016-11-12T14:35:00Z">
        <w:r w:rsidR="009E462D">
          <w:t xml:space="preserve">is represented </w:t>
        </w:r>
      </w:ins>
      <w:r>
        <w:t>with global attributes</w:t>
      </w:r>
      <w:ins w:id="258" w:author="Chang Wen Chen" w:date="2016-11-12T14:36:00Z">
        <w:r w:rsidR="00670465">
          <w:t>. The combination of</w:t>
        </w:r>
      </w:ins>
      <w:del w:id="259" w:author="Chang Wen Chen" w:date="2016-11-12T14:36:00Z">
        <w:r w:rsidDel="00670465">
          <w:delText>,</w:delText>
        </w:r>
      </w:del>
      <w:r>
        <w:t xml:space="preserve"> </w:t>
      </w:r>
      <w:del w:id="260" w:author="Chang Wen Chen" w:date="2016-11-12T14:36:00Z">
        <w:r w:rsidDel="00670465">
          <w:delText xml:space="preserve">thereby capturing </w:delText>
        </w:r>
      </w:del>
      <w:r>
        <w:t xml:space="preserve">both local and global </w:t>
      </w:r>
      <w:ins w:id="261" w:author="Chang Wen Chen" w:date="2016-11-12T14:37:00Z">
        <w:r w:rsidR="00670465">
          <w:t xml:space="preserve">attributes captures the layout of an </w:t>
        </w:r>
      </w:ins>
      <w:del w:id="262" w:author="Chang Wen Chen" w:date="2016-11-12T14:37:00Z">
        <w:r w:rsidDel="00670465">
          <w:delText xml:space="preserve">descriptions of the </w:delText>
        </w:r>
      </w:del>
      <w:r>
        <w:t xml:space="preserve">image </w:t>
      </w:r>
      <w:del w:id="263" w:author="Chang Wen Chen" w:date="2016-11-12T14:38:00Z">
        <w:r w:rsidDel="00670465">
          <w:delText>specifically</w:delText>
        </w:r>
      </w:del>
      <w:ins w:id="264" w:author="Chang Wen Chen" w:date="2016-11-12T14:38:00Z">
        <w:r w:rsidR="00670465">
          <w:t>effectively</w:t>
        </w:r>
      </w:ins>
      <w:r>
        <w:t>. Th</w:t>
      </w:r>
      <w:ins w:id="265" w:author="Chang Wen Chen" w:date="2016-11-12T14:38:00Z">
        <w:r w:rsidR="00670465">
          <w:t xml:space="preserve">is </w:t>
        </w:r>
      </w:ins>
      <w:del w:id="266" w:author="Chang Wen Chen" w:date="2016-11-12T14:38:00Z">
        <w:r w:rsidDel="00670465">
          <w:delText xml:space="preserve">e experimental evaluation shows that modeling image layout by constructing </w:delText>
        </w:r>
      </w:del>
      <w:r>
        <w:t xml:space="preserve">attribute-graphs </w:t>
      </w:r>
      <w:ins w:id="267" w:author="Chang Wen Chen" w:date="2016-11-12T14:38:00Z">
        <w:r w:rsidR="00670465">
          <w:t xml:space="preserve">based approach is expected to model image layout </w:t>
        </w:r>
      </w:ins>
      <w:ins w:id="268" w:author="Chang Wen Chen" w:date="2016-11-12T14:39:00Z">
        <w:r w:rsidR="00670465">
          <w:t xml:space="preserve">more accurately and outperform the </w:t>
        </w:r>
      </w:ins>
      <w:del w:id="269" w:author="Chang Wen Chen" w:date="2016-11-12T14:40:00Z">
        <w:r w:rsidDel="00670465">
          <w:delText xml:space="preserve">results in improved performance over </w:delText>
        </w:r>
      </w:del>
      <w:r>
        <w:t>existing approaches</w:t>
      </w:r>
      <w:ins w:id="270" w:author="Chang Wen Chen" w:date="2016-11-12T14:41:00Z">
        <w:r w:rsidR="00670465">
          <w:t xml:space="preserve"> based on warping and center-cropping</w:t>
        </w:r>
      </w:ins>
      <w:r>
        <w:t>.</w:t>
      </w:r>
    </w:p>
    <w:p w14:paraId="1F14198A" w14:textId="77777777" w:rsidR="00A071DB" w:rsidRDefault="009F1AF9">
      <w:pPr>
        <w:spacing w:after="31"/>
        <w:ind w:left="-15"/>
      </w:pPr>
      <w:del w:id="271" w:author="Chang Wen Chen" w:date="2016-11-12T14:41:00Z">
        <w:r w:rsidDel="00670465">
          <w:delText>Based on the above descriptions, our</w:delText>
        </w:r>
      </w:del>
      <w:ins w:id="272" w:author="Chang Wen Chen" w:date="2016-11-12T14:41:00Z">
        <w:r w:rsidR="00670465">
          <w:t>The</w:t>
        </w:r>
      </w:ins>
      <w:r>
        <w:t xml:space="preserve"> main contribution</w:t>
      </w:r>
      <w:ins w:id="273" w:author="Chang Wen Chen" w:date="2016-11-12T14:41:00Z">
        <w:r w:rsidR="00670465">
          <w:t>s of this proposed A-Lamp scheme</w:t>
        </w:r>
      </w:ins>
      <w:r>
        <w:t xml:space="preserve"> can be summarized into three-fold:</w:t>
      </w:r>
    </w:p>
    <w:p w14:paraId="61247D5A" w14:textId="77777777" w:rsidR="00A071DB" w:rsidRDefault="009F1AF9">
      <w:pPr>
        <w:numPr>
          <w:ilvl w:val="0"/>
          <w:numId w:val="1"/>
        </w:numPr>
        <w:spacing w:after="92"/>
      </w:pPr>
      <w:r>
        <w:t xml:space="preserve">We introduce </w:t>
      </w:r>
      <w:ins w:id="274" w:author="Chang Wen Chen" w:date="2016-11-12T14:48:00Z">
        <w:r w:rsidR="007622B0">
          <w:t xml:space="preserve">a </w:t>
        </w:r>
      </w:ins>
      <w:r>
        <w:t>n</w:t>
      </w:r>
      <w:ins w:id="275" w:author="Chang Wen Chen" w:date="2016-11-12T14:52:00Z">
        <w:r w:rsidR="007622B0">
          <w:t>ew</w:t>
        </w:r>
      </w:ins>
      <w:del w:id="276" w:author="Chang Wen Chen" w:date="2016-11-12T14:52:00Z">
        <w:r w:rsidDel="007622B0">
          <w:delText>ovel</w:delText>
        </w:r>
      </w:del>
      <w:r>
        <w:t xml:space="preserve"> neural network architecture to support learning from </w:t>
      </w:r>
      <w:del w:id="277" w:author="Chang Wen Chen" w:date="2016-11-12T14:48:00Z">
        <w:r w:rsidDel="007622B0">
          <w:delText xml:space="preserve">original </w:delText>
        </w:r>
      </w:del>
      <w:ins w:id="278" w:author="Chang Wen Chen" w:date="2016-11-12T14:48:00Z">
        <w:r w:rsidR="007622B0">
          <w:t xml:space="preserve">any </w:t>
        </w:r>
      </w:ins>
      <w:r>
        <w:t>image</w:t>
      </w:r>
      <w:ins w:id="279" w:author="Chang Wen Chen" w:date="2016-11-12T14:48:00Z">
        <w:r w:rsidR="007622B0">
          <w:t xml:space="preserve"> size</w:t>
        </w:r>
      </w:ins>
      <w:r>
        <w:t xml:space="preserve">s without </w:t>
      </w:r>
      <w:ins w:id="280" w:author="Chang Wen Chen" w:date="2016-11-12T14:48:00Z">
        <w:r w:rsidR="007622B0">
          <w:t xml:space="preserve">being limited to small and fixed size of </w:t>
        </w:r>
      </w:ins>
      <w:del w:id="281" w:author="Chang Wen Chen" w:date="2016-11-12T14:49:00Z">
        <w:r w:rsidDel="007622B0">
          <w:delText xml:space="preserve">considering </w:delText>
        </w:r>
      </w:del>
      <w:r>
        <w:t xml:space="preserve">the image </w:t>
      </w:r>
      <w:del w:id="282" w:author="Chang Wen Chen" w:date="2016-11-12T14:49:00Z">
        <w:r w:rsidDel="007622B0">
          <w:delText>size restriction</w:delText>
        </w:r>
      </w:del>
      <w:ins w:id="283" w:author="Chang Wen Chen" w:date="2016-11-12T14:49:00Z">
        <w:r w:rsidR="007622B0">
          <w:t>input</w:t>
        </w:r>
      </w:ins>
      <w:r>
        <w:t>.</w:t>
      </w:r>
      <w:ins w:id="284" w:author="Chang Wen Chen" w:date="2016-11-12T14:49:00Z">
        <w:r w:rsidR="007622B0">
          <w:t xml:space="preserve"> This shall open a new avenue of deep learning research on arbitrary image size for training.</w:t>
        </w:r>
      </w:ins>
    </w:p>
    <w:p w14:paraId="4FE9C4B4" w14:textId="77777777" w:rsidR="00A071DB" w:rsidRDefault="009F1AF9">
      <w:pPr>
        <w:numPr>
          <w:ilvl w:val="0"/>
          <w:numId w:val="1"/>
        </w:numPr>
        <w:spacing w:after="111"/>
      </w:pPr>
      <w:del w:id="285" w:author="Chang Wen Chen" w:date="2016-11-12T14:51:00Z">
        <w:r w:rsidDel="007622B0">
          <w:delText>In particular, we propose</w:delText>
        </w:r>
      </w:del>
      <w:ins w:id="286" w:author="Chang Wen Chen" w:date="2016-11-12T14:51:00Z">
        <w:r w:rsidR="007622B0">
          <w:t>We design</w:t>
        </w:r>
      </w:ins>
      <w:r>
        <w:t xml:space="preserve"> two novel subnets to support learning </w:t>
      </w:r>
      <w:ins w:id="287" w:author="Chang Wen Chen" w:date="2016-11-12T14:53:00Z">
        <w:r w:rsidR="007622B0">
          <w:t xml:space="preserve">at </w:t>
        </w:r>
      </w:ins>
      <w:del w:id="288" w:author="Chang Wen Chen" w:date="2016-11-12T14:53:00Z">
        <w:r w:rsidDel="007622B0">
          <w:delText xml:space="preserve">from </w:delText>
        </w:r>
      </w:del>
      <w:ins w:id="289" w:author="Chang Wen Chen" w:date="2016-11-12T14:53:00Z">
        <w:r w:rsidR="007622B0">
          <w:t>different levels of information</w:t>
        </w:r>
      </w:ins>
      <w:ins w:id="290" w:author="Chang Wen Chen" w:date="2016-11-12T14:54:00Z">
        <w:r w:rsidR="007622B0">
          <w:t xml:space="preserve"> extraction:</w:t>
        </w:r>
      </w:ins>
      <w:ins w:id="291" w:author="Chang Wen Chen" w:date="2016-11-12T14:53:00Z">
        <w:r w:rsidR="007622B0">
          <w:t xml:space="preserve"> </w:t>
        </w:r>
      </w:ins>
      <w:r>
        <w:t xml:space="preserve">fine-grained </w:t>
      </w:r>
      <w:ins w:id="292" w:author="Chang Wen Chen" w:date="2016-11-12T14:55:00Z">
        <w:r w:rsidR="007622B0">
          <w:t xml:space="preserve">image </w:t>
        </w:r>
      </w:ins>
      <w:r>
        <w:t xml:space="preserve">details and holistic image layout. </w:t>
      </w:r>
      <w:del w:id="293" w:author="Chang Wen Chen" w:date="2016-11-12T14:55:00Z">
        <w:r w:rsidDel="007622B0">
          <w:delText>Moreover, a</w:delText>
        </w:r>
      </w:del>
      <w:ins w:id="294" w:author="Chang Wen Chen" w:date="2016-11-12T14:55:00Z">
        <w:r w:rsidR="007622B0">
          <w:t>A</w:t>
        </w:r>
      </w:ins>
      <w:r>
        <w:t>ggregation strateg</w:t>
      </w:r>
      <w:ins w:id="295" w:author="Chang Wen Chen" w:date="2016-11-12T14:55:00Z">
        <w:r w:rsidR="007622B0">
          <w:t xml:space="preserve">y is </w:t>
        </w:r>
      </w:ins>
      <w:del w:id="296" w:author="Chang Wen Chen" w:date="2016-11-12T14:55:00Z">
        <w:r w:rsidDel="007622B0">
          <w:delText xml:space="preserve">ies are </w:delText>
        </w:r>
      </w:del>
      <w:r>
        <w:t xml:space="preserve">developed to effectively combine </w:t>
      </w:r>
      <w:del w:id="297" w:author="Chang Wen Chen" w:date="2016-11-12T14:55:00Z">
        <w:r w:rsidDel="007622B0">
          <w:delText xml:space="preserve">these </w:delText>
        </w:r>
      </w:del>
      <w:r>
        <w:t>hybrid information</w:t>
      </w:r>
      <w:ins w:id="298" w:author="Chang Wen Chen" w:date="2016-11-12T14:55:00Z">
        <w:r w:rsidR="007622B0">
          <w:t xml:space="preserve"> extracted from </w:t>
        </w:r>
      </w:ins>
      <w:ins w:id="299" w:author="Chang Wen Chen" w:date="2016-11-12T14:56:00Z">
        <w:r w:rsidR="007622B0">
          <w:t xml:space="preserve">individual </w:t>
        </w:r>
      </w:ins>
      <w:ins w:id="300" w:author="Chang Wen Chen" w:date="2016-11-12T14:55:00Z">
        <w:r w:rsidR="007622B0">
          <w:t>subnet learning</w:t>
        </w:r>
      </w:ins>
      <w:r>
        <w:t>.</w:t>
      </w:r>
    </w:p>
    <w:p w14:paraId="562C1384" w14:textId="77777777" w:rsidR="00A071DB" w:rsidRDefault="009F1AF9">
      <w:pPr>
        <w:numPr>
          <w:ilvl w:val="0"/>
          <w:numId w:val="1"/>
        </w:numPr>
        <w:spacing w:after="511"/>
      </w:pPr>
      <w:del w:id="301" w:author="Chang Wen Chen" w:date="2016-11-12T14:56:00Z">
        <w:r w:rsidDel="007622B0">
          <w:delText xml:space="preserve">To enhance the training efficiency, we </w:delText>
        </w:r>
      </w:del>
      <w:ins w:id="302" w:author="Chang Wen Chen" w:date="2016-11-12T14:56:00Z">
        <w:r w:rsidR="007622B0">
          <w:t xml:space="preserve">We have also developed </w:t>
        </w:r>
      </w:ins>
      <w:del w:id="303" w:author="Chang Wen Chen" w:date="2016-11-12T14:56:00Z">
        <w:r w:rsidDel="007622B0">
          <w:delText xml:space="preserve">propose </w:delText>
        </w:r>
      </w:del>
      <w:r>
        <w:t>an adaptive patch selection strategy</w:t>
      </w:r>
      <w:ins w:id="304" w:author="Chang Wen Chen" w:date="2016-11-12T14:57:00Z">
        <w:r w:rsidR="007622B0">
          <w:t xml:space="preserve"> to enhance the training efficiency associated with variable size image</w:t>
        </w:r>
      </w:ins>
      <w:ins w:id="305" w:author="Chang Wen Chen" w:date="2016-11-12T14:58:00Z">
        <w:r w:rsidR="009C6AFD">
          <w:t>s being used</w:t>
        </w:r>
      </w:ins>
      <w:ins w:id="306" w:author="Chang Wen Chen" w:date="2016-11-12T14:57:00Z">
        <w:r w:rsidR="007622B0">
          <w:t xml:space="preserve"> as the input</w:t>
        </w:r>
      </w:ins>
      <w:ins w:id="307" w:author="Chang Wen Chen" w:date="2016-11-12T14:58:00Z">
        <w:r w:rsidR="009C6AFD">
          <w:t xml:space="preserve">. This </w:t>
        </w:r>
      </w:ins>
      <w:ins w:id="308" w:author="Chang Wen Chen" w:date="2016-11-12T14:59:00Z">
        <w:r w:rsidR="009C6AFD">
          <w:t>aesthetics driven selection strategy can be extended to other image analysis tasks with clearly-defined objectives</w:t>
        </w:r>
      </w:ins>
      <w:del w:id="309" w:author="Chang Wen Chen" w:date="2016-11-12T15:00:00Z">
        <w:r w:rsidDel="009C6AFD">
          <w:delText>, which demonstrate significant improvement over the state of the art</w:delText>
        </w:r>
      </w:del>
      <w:r>
        <w:t>.</w:t>
      </w:r>
    </w:p>
    <w:p w14:paraId="73F59EE5" w14:textId="77777777" w:rsidR="00A071DB" w:rsidRDefault="009F1AF9">
      <w:pPr>
        <w:pStyle w:val="Heading1"/>
        <w:spacing w:after="157"/>
        <w:ind w:left="224" w:hanging="239"/>
      </w:pPr>
      <w:r>
        <w:t>Related Work</w:t>
      </w:r>
    </w:p>
    <w:p w14:paraId="30DD9F45" w14:textId="77777777" w:rsidR="00A071DB" w:rsidRDefault="009F1AF9">
      <w:pPr>
        <w:pStyle w:val="Heading2"/>
        <w:spacing w:after="164"/>
        <w:ind w:left="369" w:hanging="384"/>
      </w:pPr>
      <w:r>
        <w:t>Deep Convolutional Neural Networks</w:t>
      </w:r>
    </w:p>
    <w:p w14:paraId="4133D915" w14:textId="77777777" w:rsidR="00A071DB" w:rsidRDefault="009F1AF9">
      <w:pPr>
        <w:spacing w:after="84"/>
        <w:ind w:left="-15"/>
      </w:pPr>
      <w:r>
        <w:t>Recently, deep learning methods have shown great success</w:t>
      </w:r>
      <w:ins w:id="310" w:author="Chang Wen Chen" w:date="2016-11-12T15:01:00Z">
        <w:r w:rsidR="009C6AFD">
          <w:t>es</w:t>
        </w:r>
      </w:ins>
      <w:r>
        <w:t xml:space="preserve"> in various computer vision tasks, including conventional tasks</w:t>
      </w:r>
      <w:ins w:id="311" w:author="Chang Wen Chen" w:date="2016-11-12T15:02:00Z">
        <w:r w:rsidR="009C6AFD">
          <w:t xml:space="preserve"> in </w:t>
        </w:r>
      </w:ins>
      <w:del w:id="312" w:author="Chang Wen Chen" w:date="2016-11-12T15:02:00Z">
        <w:r w:rsidDel="009C6AFD">
          <w:delText xml:space="preserve"> (e.g. </w:delText>
        </w:r>
      </w:del>
      <w:r>
        <w:t>object recognition [42], object detection [10, 21], and image classification [34, 11]</w:t>
      </w:r>
      <w:ins w:id="313" w:author="Chang Wen Chen" w:date="2016-11-12T15:02:00Z">
        <w:r w:rsidR="009C6AFD">
          <w:t xml:space="preserve"> as well as </w:t>
        </w:r>
      </w:ins>
      <w:del w:id="314" w:author="Chang Wen Chen" w:date="2016-11-12T15:02:00Z">
        <w:r w:rsidDel="009C6AFD">
          <w:delText>, etc.) and higher level</w:delText>
        </w:r>
      </w:del>
      <w:ins w:id="315" w:author="Chang Wen Chen" w:date="2016-11-12T15:02:00Z">
        <w:r w:rsidR="009C6AFD">
          <w:t>contemporary</w:t>
        </w:r>
      </w:ins>
      <w:r>
        <w:t xml:space="preserve"> tasks </w:t>
      </w:r>
      <w:del w:id="316" w:author="Chang Wen Chen" w:date="2016-11-12T15:02:00Z">
        <w:r w:rsidDel="009C6AFD">
          <w:delText>(e.g.</w:delText>
        </w:r>
      </w:del>
      <w:ins w:id="317" w:author="Chang Wen Chen" w:date="2016-11-12T15:02:00Z">
        <w:r w:rsidR="009C6AFD">
          <w:t>in</w:t>
        </w:r>
      </w:ins>
      <w:r>
        <w:t xml:space="preserve"> image captioning [1], saliency detection [31], style recognition [9, 15] and photo aesthetics assessment [22, 24, 38, 27, 14]</w:t>
      </w:r>
      <w:del w:id="318" w:author="Chang Wen Chen" w:date="2016-11-12T15:02:00Z">
        <w:r w:rsidDel="009C6AFD">
          <w:delText>, etc.)</w:delText>
        </w:r>
      </w:del>
      <w:r>
        <w:t xml:space="preserve">. Most </w:t>
      </w:r>
      <w:del w:id="319" w:author="Chang Wen Chen" w:date="2016-11-12T15:03:00Z">
        <w:r w:rsidDel="009C6AFD">
          <w:delText xml:space="preserve">of the </w:delText>
        </w:r>
      </w:del>
      <w:r>
        <w:t xml:space="preserve">existing </w:t>
      </w:r>
      <w:ins w:id="320" w:author="Chang Wen Chen" w:date="2016-11-12T15:03:00Z">
        <w:r w:rsidR="009C6AFD">
          <w:t xml:space="preserve">deep learning </w:t>
        </w:r>
      </w:ins>
      <w:r>
        <w:t xml:space="preserve">methods transform input images via cropping, scaling, and padding to accommodate the deep neural network </w:t>
      </w:r>
      <w:r>
        <w:t>architecture requirement</w:t>
      </w:r>
      <w:ins w:id="321" w:author="Chang Wen Chen" w:date="2016-11-12T15:03:00Z">
        <w:r w:rsidR="009C6AFD">
          <w:t xml:space="preserve"> in fixed size input</w:t>
        </w:r>
      </w:ins>
      <w:del w:id="322" w:author="Chang Wen Chen" w:date="2016-11-12T15:04:00Z">
        <w:r w:rsidDel="009C6AFD">
          <w:delText>,</w:delText>
        </w:r>
      </w:del>
      <w:r>
        <w:t xml:space="preserve"> which </w:t>
      </w:r>
      <w:ins w:id="323" w:author="Chang Wen Chen" w:date="2016-11-12T15:04:00Z">
        <w:r w:rsidR="009C6AFD">
          <w:t xml:space="preserve">would </w:t>
        </w:r>
      </w:ins>
      <w:r>
        <w:t xml:space="preserve">compromise the network performance as </w:t>
      </w:r>
      <w:ins w:id="324" w:author="Chang Wen Chen" w:date="2016-11-12T15:04:00Z">
        <w:r w:rsidR="009C6AFD">
          <w:t xml:space="preserve">we have </w:t>
        </w:r>
      </w:ins>
      <w:r>
        <w:t xml:space="preserve">discussed </w:t>
      </w:r>
      <w:ins w:id="325" w:author="Chang Wen Chen" w:date="2016-11-12T15:04:00Z">
        <w:r w:rsidR="009C6AFD">
          <w:t>previously</w:t>
        </w:r>
      </w:ins>
      <w:del w:id="326" w:author="Chang Wen Chen" w:date="2016-11-12T15:04:00Z">
        <w:r w:rsidDel="009C6AFD">
          <w:delText>in section 1</w:delText>
        </w:r>
      </w:del>
      <w:r>
        <w:t>.</w:t>
      </w:r>
    </w:p>
    <w:p w14:paraId="7D1BCB40" w14:textId="77777777" w:rsidR="00A071DB" w:rsidRDefault="009F1AF9">
      <w:pPr>
        <w:spacing w:after="84"/>
        <w:ind w:left="-15"/>
      </w:pPr>
      <w:r>
        <w:t xml:space="preserve">Recently, </w:t>
      </w:r>
      <w:del w:id="327" w:author="Chang Wen Chen" w:date="2016-11-12T15:04:00Z">
        <w:r w:rsidDel="009C6AFD">
          <w:delText xml:space="preserve">[10] and [27] </w:delText>
        </w:r>
      </w:del>
      <w:ins w:id="328" w:author="Chang Wen Chen" w:date="2016-11-12T15:04:00Z">
        <w:r w:rsidR="009C6AFD">
          <w:t xml:space="preserve">new strategies to </w:t>
        </w:r>
      </w:ins>
      <w:r>
        <w:t xml:space="preserve">construct adaptive spatial pooling layers </w:t>
      </w:r>
      <w:ins w:id="329" w:author="Chang Wen Chen" w:date="2016-11-12T15:05:00Z">
        <w:r w:rsidR="009C6AFD">
          <w:t xml:space="preserve">have been proposed </w:t>
        </w:r>
      </w:ins>
      <w:del w:id="330" w:author="Chang Wen Chen" w:date="2016-11-12T15:05:00Z">
        <w:r w:rsidDel="009C6AFD">
          <w:delText xml:space="preserve">trying </w:delText>
        </w:r>
      </w:del>
      <w:r>
        <w:t>to alleviate the fixed-size restriction</w:t>
      </w:r>
      <w:ins w:id="331" w:author="Chang Wen Chen" w:date="2016-11-12T15:05:00Z">
        <w:r w:rsidR="009C6AFD">
          <w:t xml:space="preserve"> [10] [27]</w:t>
        </w:r>
      </w:ins>
      <w:r>
        <w:t xml:space="preserve">. </w:t>
      </w:r>
      <w:ins w:id="332" w:author="Chang Wen Chen" w:date="2016-11-12T15:06:00Z">
        <w:r w:rsidR="009C6AFD">
          <w:t xml:space="preserve">In </w:t>
        </w:r>
      </w:ins>
      <w:del w:id="333" w:author="Chang Wen Chen" w:date="2016-11-12T15:06:00Z">
        <w:r w:rsidDel="009C6AFD">
          <w:delText>T</w:delText>
        </w:r>
      </w:del>
      <w:ins w:id="334" w:author="Chang Wen Chen" w:date="2016-11-12T15:06:00Z">
        <w:r w:rsidR="009C6AFD">
          <w:t>t</w:t>
        </w:r>
      </w:ins>
      <w:r>
        <w:t>heor</w:t>
      </w:r>
      <w:ins w:id="335" w:author="Chang Wen Chen" w:date="2016-11-12T15:06:00Z">
        <w:r w:rsidR="009C6AFD">
          <w:t>y</w:t>
        </w:r>
      </w:ins>
      <w:del w:id="336" w:author="Chang Wen Chen" w:date="2016-11-12T15:06:00Z">
        <w:r w:rsidDel="009C6AFD">
          <w:delText>etically</w:delText>
        </w:r>
      </w:del>
      <w:r>
        <w:t xml:space="preserve">, these network structures can be trained with standard back-propagation, regardless of the input image size. </w:t>
      </w:r>
      <w:ins w:id="337" w:author="Chang Wen Chen" w:date="2016-11-12T15:06:00Z">
        <w:r w:rsidR="009C6AFD">
          <w:t>I</w:t>
        </w:r>
      </w:ins>
      <w:del w:id="338" w:author="Chang Wen Chen" w:date="2016-11-12T15:06:00Z">
        <w:r w:rsidDel="009C6AFD">
          <w:delText>But i</w:delText>
        </w:r>
      </w:del>
      <w:r>
        <w:t xml:space="preserve">n practice, the GPU implementations </w:t>
      </w:r>
      <w:ins w:id="339" w:author="Chang Wen Chen" w:date="2016-11-12T15:06:00Z">
        <w:r w:rsidR="009C6AFD">
          <w:t xml:space="preserve">of deep learning </w:t>
        </w:r>
      </w:ins>
      <w:r>
        <w:t>are preferably run on fixed input size. Th</w:t>
      </w:r>
      <w:ins w:id="340" w:author="Chang Wen Chen" w:date="2016-11-12T15:07:00Z">
        <w:r w:rsidR="009C6AFD">
          <w:t>e recent research [10] [27]</w:t>
        </w:r>
      </w:ins>
      <w:del w:id="341" w:author="Chang Wen Chen" w:date="2016-11-12T15:07:00Z">
        <w:r w:rsidDel="009C6AFD">
          <w:delText>us they</w:delText>
        </w:r>
      </w:del>
      <w:r>
        <w:t xml:space="preserve"> mimic the vari</w:t>
      </w:r>
      <w:ins w:id="342" w:author="Chang Wen Chen" w:date="2016-11-12T15:07:00Z">
        <w:r w:rsidR="009C6AFD">
          <w:t>able</w:t>
        </w:r>
      </w:ins>
      <w:del w:id="343" w:author="Chang Wen Chen" w:date="2016-11-12T15:07:00Z">
        <w:r w:rsidDel="009C6AFD">
          <w:delText>ed</w:delText>
        </w:r>
      </w:del>
      <w:r>
        <w:t xml:space="preserve"> input sizes by using multiple fixed-size inputs which are </w:t>
      </w:r>
      <w:ins w:id="344" w:author="Chang Wen Chen" w:date="2016-11-12T15:08:00Z">
        <w:r w:rsidR="009C6AFD">
          <w:t xml:space="preserve">obtained by </w:t>
        </w:r>
      </w:ins>
      <w:r>
        <w:t>scal</w:t>
      </w:r>
      <w:ins w:id="345" w:author="Chang Wen Chen" w:date="2016-11-12T15:08:00Z">
        <w:r w:rsidR="009C6AFD">
          <w:t>ing</w:t>
        </w:r>
      </w:ins>
      <w:del w:id="346" w:author="Chang Wen Chen" w:date="2016-11-12T15:08:00Z">
        <w:r w:rsidDel="009C6AFD">
          <w:delText>ed</w:delText>
        </w:r>
      </w:del>
      <w:r>
        <w:t xml:space="preserve"> from original images. It is apparently </w:t>
      </w:r>
      <w:ins w:id="347" w:author="Chang Wen Chen" w:date="2016-11-12T15:08:00Z">
        <w:r w:rsidR="009E61F0">
          <w:t xml:space="preserve">still </w:t>
        </w:r>
      </w:ins>
      <w:r>
        <w:t>far from arbitrary size input. Moreover, the</w:t>
      </w:r>
      <w:del w:id="348" w:author="Chang Wen Chen" w:date="2016-11-12T15:09:00Z">
        <w:r w:rsidDel="009E61F0">
          <w:delText>y still</w:delText>
        </w:r>
      </w:del>
      <w:r>
        <w:t xml:space="preserve"> learn</w:t>
      </w:r>
      <w:ins w:id="349" w:author="Chang Wen Chen" w:date="2016-11-12T15:09:00Z">
        <w:r w:rsidR="009E61F0">
          <w:t>ing is still</w:t>
        </w:r>
      </w:ins>
      <w:r>
        <w:t xml:space="preserve"> from transformed images, which </w:t>
      </w:r>
      <w:ins w:id="350" w:author="Chang Wen Chen" w:date="2016-11-12T15:09:00Z">
        <w:r w:rsidR="009E61F0">
          <w:t xml:space="preserve">inherently </w:t>
        </w:r>
      </w:ins>
      <w:del w:id="351" w:author="Chang Wen Chen" w:date="2016-11-12T15:10:00Z">
        <w:r w:rsidDel="009E61F0">
          <w:delText>comp</w:delText>
        </w:r>
      </w:del>
      <w:ins w:id="352" w:author="Chang Wen Chen" w:date="2016-11-12T15:10:00Z">
        <w:r w:rsidR="009E61F0">
          <w:t>compromise</w:t>
        </w:r>
      </w:ins>
      <w:del w:id="353" w:author="Chang Wen Chen" w:date="2016-11-12T15:09:00Z">
        <w:r w:rsidDel="009E61F0">
          <w:delText>ensate</w:delText>
        </w:r>
      </w:del>
      <w:r>
        <w:t xml:space="preserve"> the </w:t>
      </w:r>
      <w:del w:id="354" w:author="Chang Wen Chen" w:date="2016-11-12T15:10:00Z">
        <w:r w:rsidDel="009E61F0">
          <w:delText xml:space="preserve">network </w:delText>
        </w:r>
      </w:del>
      <w:r>
        <w:t>performance</w:t>
      </w:r>
      <w:ins w:id="355" w:author="Chang Wen Chen" w:date="2016-11-12T15:10:00Z">
        <w:r w:rsidR="009E61F0">
          <w:t xml:space="preserve"> of the deep learning networks</w:t>
        </w:r>
      </w:ins>
      <w:del w:id="356" w:author="Chang Wen Chen" w:date="2016-11-12T15:10:00Z">
        <w:r w:rsidDel="009E61F0">
          <w:delText>, as discussed in section 1</w:delText>
        </w:r>
      </w:del>
      <w:r>
        <w:t>.</w:t>
      </w:r>
    </w:p>
    <w:p w14:paraId="2E51412D" w14:textId="77777777" w:rsidR="00A071DB" w:rsidRDefault="009F1AF9">
      <w:pPr>
        <w:ind w:left="-15"/>
      </w:pPr>
      <w:r>
        <w:t>Other</w:t>
      </w:r>
      <w:del w:id="357" w:author="Chang Wen Chen" w:date="2016-11-12T15:28:00Z">
        <w:r w:rsidDel="00A67CD5">
          <w:delText xml:space="preserve"> method</w:delText>
        </w:r>
      </w:del>
      <w:r>
        <w:t>s</w:t>
      </w:r>
      <w:ins w:id="358" w:author="Chang Wen Chen" w:date="2016-11-12T15:28:00Z">
        <w:r w:rsidR="00A67CD5">
          <w:t xml:space="preserve"> have</w:t>
        </w:r>
      </w:ins>
      <w:r>
        <w:t xml:space="preserve"> propose</w:t>
      </w:r>
      <w:ins w:id="359" w:author="Chang Wen Chen" w:date="2016-11-12T15:28:00Z">
        <w:r w:rsidR="00A67CD5">
          <w:t>d</w:t>
        </w:r>
      </w:ins>
      <w:r>
        <w:t xml:space="preserve"> dedicated network architectures. </w:t>
      </w:r>
      <w:del w:id="360" w:author="Chang Wen Chen" w:date="2016-11-12T15:28:00Z">
        <w:r w:rsidDel="00A67CD5">
          <w:delText xml:space="preserve">[22] developed a </w:delText>
        </w:r>
      </w:del>
      <w:ins w:id="361" w:author="Chang Wen Chen" w:date="2016-11-12T15:28:00Z">
        <w:r w:rsidR="00A67CD5">
          <w:t xml:space="preserve">A </w:t>
        </w:r>
      </w:ins>
      <w:r>
        <w:t xml:space="preserve">double-column deep convolutional neural network </w:t>
      </w:r>
      <w:ins w:id="362" w:author="Chang Wen Chen" w:date="2016-11-12T15:28:00Z">
        <w:r w:rsidR="00A67CD5">
          <w:t>was developed i</w:t>
        </w:r>
      </w:ins>
      <w:ins w:id="363" w:author="Chang Wen Chen" w:date="2016-11-12T15:29:00Z">
        <w:r w:rsidR="00A67CD5">
          <w:t xml:space="preserve">n </w:t>
        </w:r>
      </w:ins>
      <w:ins w:id="364" w:author="Chang Wen Chen" w:date="2016-11-12T15:28:00Z">
        <w:r w:rsidR="00A67CD5">
          <w:t xml:space="preserve">[22] </w:t>
        </w:r>
      </w:ins>
      <w:r>
        <w:t>to support heterogeneous inputs</w:t>
      </w:r>
      <w:ins w:id="365" w:author="Chang Wen Chen" w:date="2016-11-12T15:29:00Z">
        <w:r w:rsidR="00A67CD5">
          <w:t xml:space="preserve"> with both </w:t>
        </w:r>
      </w:ins>
      <w:del w:id="366" w:author="Chang Wen Chen" w:date="2016-11-12T15:29:00Z">
        <w:r w:rsidDel="00A67CD5">
          <w:delText xml:space="preserve">, i.e., </w:delText>
        </w:r>
      </w:del>
      <w:r>
        <w:t>global and local views. The global view is represented by padded or wrapped image</w:t>
      </w:r>
      <w:ins w:id="367" w:author="Chang Wen Chen" w:date="2016-11-12T15:29:00Z">
        <w:r w:rsidR="00A67CD5">
          <w:t xml:space="preserve"> while</w:t>
        </w:r>
      </w:ins>
      <w:del w:id="368" w:author="Chang Wen Chen" w:date="2016-11-12T15:29:00Z">
        <w:r w:rsidDel="00A67CD5">
          <w:delText>, and</w:delText>
        </w:r>
      </w:del>
      <w:r>
        <w:t xml:space="preserve"> the local view is represented by randomly cropped single patch. This work was further improved in [24], where a deep multi-patch aggregation network was developed (DMA-Net) to </w:t>
      </w:r>
      <w:del w:id="369" w:author="Chang Wen Chen" w:date="2016-11-12T15:29:00Z">
        <w:r w:rsidDel="00A67CD5">
          <w:delText xml:space="preserve">simultaneously </w:delText>
        </w:r>
      </w:del>
      <w:r>
        <w:t>take multiple random</w:t>
      </w:r>
      <w:ins w:id="370" w:author="Chang Wen Chen" w:date="2016-11-12T15:30:00Z">
        <w:r w:rsidR="00A67CD5">
          <w:t>ly</w:t>
        </w:r>
      </w:ins>
      <w:r>
        <w:t xml:space="preserve"> cropped patches as input. This network </w:t>
      </w:r>
      <w:ins w:id="371" w:author="Chang Wen Chen" w:date="2016-11-12T15:30:00Z">
        <w:r w:rsidR="00A67CD5">
          <w:t xml:space="preserve">have </w:t>
        </w:r>
      </w:ins>
      <w:r>
        <w:t>show</w:t>
      </w:r>
      <w:ins w:id="372" w:author="Chang Wen Chen" w:date="2016-11-12T15:30:00Z">
        <w:r w:rsidR="00A67CD5">
          <w:t>n some</w:t>
        </w:r>
      </w:ins>
      <w:del w:id="373" w:author="Chang Wen Chen" w:date="2016-11-12T15:30:00Z">
        <w:r w:rsidDel="00A67CD5">
          <w:delText>s</w:delText>
        </w:r>
      </w:del>
      <w:r>
        <w:t xml:space="preserve"> promising results. However, these </w:t>
      </w:r>
      <w:del w:id="374" w:author="Chang Wen Chen" w:date="2016-11-12T15:30:00Z">
        <w:r w:rsidDel="00A67CD5">
          <w:delText xml:space="preserve">orderless </w:delText>
        </w:r>
      </w:del>
      <w:ins w:id="375" w:author="Chang Wen Chen" w:date="2016-11-12T15:30:00Z">
        <w:r w:rsidR="00A67CD5">
          <w:t xml:space="preserve">random order of </w:t>
        </w:r>
      </w:ins>
      <w:r>
        <w:t xml:space="preserve">bag of patches </w:t>
      </w:r>
      <w:del w:id="376" w:author="Chang Wen Chen" w:date="2016-11-12T15:31:00Z">
        <w:r w:rsidDel="00A67CD5">
          <w:delText xml:space="preserve">cannot </w:delText>
        </w:r>
      </w:del>
      <w:ins w:id="377" w:author="Chang Wen Chen" w:date="2016-11-12T15:31:00Z">
        <w:r w:rsidR="00A67CD5">
          <w:t>is unable to capture</w:t>
        </w:r>
      </w:ins>
      <w:del w:id="378" w:author="Chang Wen Chen" w:date="2016-11-12T15:31:00Z">
        <w:r w:rsidDel="00A67CD5">
          <w:delText>represent</w:delText>
        </w:r>
      </w:del>
      <w:r>
        <w:t xml:space="preserve"> image layout</w:t>
      </w:r>
      <w:ins w:id="379" w:author="Chang Wen Chen" w:date="2016-11-12T15:31:00Z">
        <w:r w:rsidR="00A67CD5">
          <w:t xml:space="preserve"> information</w:t>
        </w:r>
      </w:ins>
      <w:r>
        <w:t xml:space="preserve">, which </w:t>
      </w:r>
      <w:ins w:id="380" w:author="Chang Wen Chen" w:date="2016-11-12T15:31:00Z">
        <w:r w:rsidR="00A67CD5">
          <w:t xml:space="preserve">is crucial in image </w:t>
        </w:r>
      </w:ins>
      <w:ins w:id="381" w:author="Chang Wen Chen" w:date="2016-11-12T15:32:00Z">
        <w:r w:rsidR="00A67CD5">
          <w:t>aesthetics</w:t>
        </w:r>
      </w:ins>
      <w:ins w:id="382" w:author="Chang Wen Chen" w:date="2016-11-12T15:31:00Z">
        <w:r w:rsidR="00A67CD5">
          <w:t xml:space="preserve"> a</w:t>
        </w:r>
      </w:ins>
      <w:ins w:id="383" w:author="Chang Wen Chen" w:date="2016-11-12T15:32:00Z">
        <w:r w:rsidR="00A67CD5">
          <w:t>ssessment</w:t>
        </w:r>
      </w:ins>
      <w:del w:id="384" w:author="Chang Wen Chen" w:date="2016-11-12T15:32:00Z">
        <w:r w:rsidDel="00A67CD5">
          <w:delText>result in the heuristic information missing</w:delText>
        </w:r>
      </w:del>
      <w:r>
        <w:t xml:space="preserve">. </w:t>
      </w:r>
      <w:del w:id="385" w:author="Chang Wen Chen" w:date="2016-11-12T15:33:00Z">
        <w:r w:rsidDel="00A67CD5">
          <w:delText>Moreover</w:delText>
        </w:r>
      </w:del>
      <w:ins w:id="386" w:author="Chang Wen Chen" w:date="2016-11-12T15:33:00Z">
        <w:r w:rsidR="00A67CD5">
          <w:t>Furthermore</w:t>
        </w:r>
      </w:ins>
      <w:r>
        <w:t xml:space="preserve">, to ensure that most of the information will be </w:t>
      </w:r>
      <w:ins w:id="387" w:author="Chang Wen Chen" w:date="2016-11-12T15:33:00Z">
        <w:r w:rsidR="00A67CD5">
          <w:t>captured by</w:t>
        </w:r>
      </w:ins>
      <w:del w:id="388" w:author="Chang Wen Chen" w:date="2016-11-12T15:33:00Z">
        <w:r w:rsidDel="00A67CD5">
          <w:delText>fed into</w:delText>
        </w:r>
      </w:del>
      <w:r>
        <w:t xml:space="preserve"> the network, th</w:t>
      </w:r>
      <w:ins w:id="389" w:author="Chang Wen Chen" w:date="2016-11-12T15:33:00Z">
        <w:r w:rsidR="00A67CD5">
          <w:t xml:space="preserve">is scheme uses large number of </w:t>
        </w:r>
      </w:ins>
      <w:del w:id="390" w:author="Chang Wen Chen" w:date="2016-11-12T15:33:00Z">
        <w:r w:rsidDel="00A67CD5">
          <w:delText xml:space="preserve">ey </w:delText>
        </w:r>
      </w:del>
      <w:r>
        <w:t>randomly select</w:t>
      </w:r>
      <w:ins w:id="391" w:author="Chang Wen Chen" w:date="2016-11-12T15:34:00Z">
        <w:r w:rsidR="00A67CD5">
          <w:t>ed</w:t>
        </w:r>
      </w:ins>
      <w:del w:id="392" w:author="Chang Wen Chen" w:date="2016-11-12T15:34:00Z">
        <w:r w:rsidDel="00A67CD5">
          <w:delText xml:space="preserve"> 50 </w:delText>
        </w:r>
      </w:del>
      <w:ins w:id="393" w:author="Chang Wen Chen" w:date="2016-11-12T15:34:00Z">
        <w:r w:rsidR="00A67CD5">
          <w:t xml:space="preserve"> </w:t>
        </w:r>
      </w:ins>
      <w:r>
        <w:t xml:space="preserve">groups of patches for each </w:t>
      </w:r>
      <w:del w:id="394" w:author="Chang Wen Chen" w:date="2016-11-12T15:34:00Z">
        <w:r w:rsidDel="00A67CD5">
          <w:delText xml:space="preserve">of the </w:delText>
        </w:r>
      </w:del>
      <w:r>
        <w:t>image, and train</w:t>
      </w:r>
      <w:ins w:id="395" w:author="Chang Wen Chen" w:date="2016-11-12T15:34:00Z">
        <w:r w:rsidR="00A67CD5">
          <w:t>s</w:t>
        </w:r>
      </w:ins>
      <w:r>
        <w:t xml:space="preserve"> them for 50 epochs, </w:t>
      </w:r>
      <w:del w:id="396" w:author="Chang Wen Chen" w:date="2016-11-12T15:34:00Z">
        <w:r w:rsidDel="00A67CD5">
          <w:delText>which turns out</w:delText>
        </w:r>
      </w:del>
      <w:ins w:id="397" w:author="Chang Wen Chen" w:date="2016-11-12T15:34:00Z">
        <w:r w:rsidR="00A67CD5">
          <w:t>resulting in</w:t>
        </w:r>
      </w:ins>
      <w:r>
        <w:t xml:space="preserve"> very low training efficiency.</w:t>
      </w:r>
    </w:p>
    <w:p w14:paraId="7E3E169D" w14:textId="77777777" w:rsidR="00A071DB" w:rsidRPr="00515FDB" w:rsidRDefault="009F1AF9">
      <w:pPr>
        <w:pStyle w:val="Heading2"/>
        <w:ind w:left="369" w:hanging="384"/>
        <w:rPr>
          <w:color w:val="538135" w:themeColor="accent6" w:themeShade="BF"/>
          <w:rPrChange w:id="398" w:author="Yunyi Ma" w:date="2016-11-12T18:17:00Z">
            <w:rPr/>
          </w:rPrChange>
        </w:rPr>
      </w:pPr>
      <w:r w:rsidRPr="00515FDB">
        <w:rPr>
          <w:color w:val="538135" w:themeColor="accent6" w:themeShade="BF"/>
          <w:rPrChange w:id="399" w:author="Yunyi Ma" w:date="2016-11-12T18:17:00Z">
            <w:rPr/>
          </w:rPrChange>
        </w:rPr>
        <w:t xml:space="preserve">Image Layout </w:t>
      </w:r>
      <w:commentRangeStart w:id="400"/>
      <w:r w:rsidRPr="00515FDB">
        <w:rPr>
          <w:color w:val="538135" w:themeColor="accent6" w:themeShade="BF"/>
          <w:rPrChange w:id="401" w:author="Yunyi Ma" w:date="2016-11-12T18:17:00Z">
            <w:rPr/>
          </w:rPrChange>
        </w:rPr>
        <w:t>Representation</w:t>
      </w:r>
      <w:commentRangeEnd w:id="400"/>
      <w:r w:rsidR="00515FDB">
        <w:rPr>
          <w:rStyle w:val="CommentReference"/>
        </w:rPr>
        <w:commentReference w:id="400"/>
      </w:r>
    </w:p>
    <w:p w14:paraId="2EF678E0" w14:textId="77777777" w:rsidR="00A071DB" w:rsidRDefault="009F1AF9" w:rsidP="00907153">
      <w:pPr>
        <w:ind w:left="-15" w:right="17"/>
      </w:pPr>
      <w:r>
        <w:t xml:space="preserve">To represent holistic image layout, </w:t>
      </w:r>
      <w:del w:id="403" w:author="Chang Wen Chen" w:date="2016-11-12T15:35:00Z">
        <w:r w:rsidDel="00A67CD5">
          <w:delText xml:space="preserve">previous </w:delText>
        </w:r>
      </w:del>
      <w:ins w:id="404" w:author="Chang Wen Chen" w:date="2016-11-12T15:35:00Z">
        <w:r w:rsidR="00A67CD5">
          <w:t xml:space="preserve">existing </w:t>
        </w:r>
      </w:ins>
      <w:r>
        <w:t xml:space="preserve">works [20, 30, 32, 40, 44] </w:t>
      </w:r>
      <w:ins w:id="405" w:author="Chang Wen Chen" w:date="2016-11-12T15:35:00Z">
        <w:r w:rsidR="00A67CD5">
          <w:t xml:space="preserve">adopt </w:t>
        </w:r>
      </w:ins>
      <w:del w:id="406" w:author="Chang Wen Chen" w:date="2016-11-12T15:35:00Z">
        <w:r w:rsidDel="00A67CD5">
          <w:delText xml:space="preserve">are </w:delText>
        </w:r>
      </w:del>
      <w:r>
        <w:t xml:space="preserve">dominantly </w:t>
      </w:r>
      <w:ins w:id="407" w:author="Chang Wen Chen" w:date="2016-11-12T15:36:00Z">
        <w:r w:rsidR="00A67CD5">
          <w:t xml:space="preserve">the </w:t>
        </w:r>
      </w:ins>
      <w:r>
        <w:t xml:space="preserve">model </w:t>
      </w:r>
      <w:ins w:id="408" w:author="Chang Wen Chen" w:date="2016-11-12T15:36:00Z">
        <w:r w:rsidR="00A67CD5">
          <w:t xml:space="preserve">of </w:t>
        </w:r>
      </w:ins>
      <w:r>
        <w:t xml:space="preserve">image composition by approximating some simple traditional photography composition guidelines, such as visual balance, rule of thirds, golden ratio, </w:t>
      </w:r>
      <w:ins w:id="409" w:author="Chang Wen Chen" w:date="2016-11-12T15:37:00Z">
        <w:r w:rsidR="00A67CD5">
          <w:t xml:space="preserve">and </w:t>
        </w:r>
      </w:ins>
      <w:r>
        <w:t>diagonal dominance</w:t>
      </w:r>
      <w:del w:id="410" w:author="Chang Wen Chen" w:date="2016-11-12T15:37:00Z">
        <w:r w:rsidDel="00A67CD5">
          <w:delText>, etc</w:delText>
        </w:r>
      </w:del>
      <w:r>
        <w:t xml:space="preserve">. However, these </w:t>
      </w:r>
      <w:del w:id="411" w:author="Chang Wen Chen" w:date="2016-11-12T15:37:00Z">
        <w:r w:rsidDel="00A67CD5">
          <w:delText xml:space="preserve">simple </w:delText>
        </w:r>
      </w:del>
      <w:ins w:id="412" w:author="Chang Wen Chen" w:date="2016-11-12T15:38:00Z">
        <w:r w:rsidR="00A67CD5">
          <w:t>heuristic</w:t>
        </w:r>
      </w:ins>
      <w:ins w:id="413" w:author="Chang Wen Chen" w:date="2016-11-12T15:37:00Z">
        <w:r w:rsidR="00A67CD5">
          <w:t xml:space="preserve"> </w:t>
        </w:r>
      </w:ins>
      <w:r>
        <w:t xml:space="preserve">guidance-based descriptors </w:t>
      </w:r>
      <w:del w:id="414" w:author="Chang Wen Chen" w:date="2016-11-12T15:37:00Z">
        <w:r w:rsidDel="00A67CD5">
          <w:delText>are not optimal for the task of</w:delText>
        </w:r>
      </w:del>
      <w:ins w:id="415" w:author="Chang Wen Chen" w:date="2016-11-12T15:37:00Z">
        <w:r w:rsidR="00A67CD5">
          <w:t>cannot capture the intrinsic of</w:t>
        </w:r>
      </w:ins>
      <w:r>
        <w:t xml:space="preserve"> photo aesthetics</w:t>
      </w:r>
      <w:ins w:id="416" w:author="Chang Wen Chen" w:date="2016-11-12T15:38:00Z">
        <w:r w:rsidR="00907153">
          <w:t xml:space="preserve"> </w:t>
        </w:r>
      </w:ins>
      <w:del w:id="417" w:author="Chang Wen Chen" w:date="2016-11-12T15:38:00Z">
        <w:r w:rsidDel="00907153">
          <w:delText>. Because they cannot represent complicated</w:delText>
        </w:r>
      </w:del>
      <w:ins w:id="418" w:author="Chang Wen Chen" w:date="2016-11-12T15:38:00Z">
        <w:r w:rsidR="00907153">
          <w:t>in</w:t>
        </w:r>
      </w:ins>
      <w:ins w:id="419" w:author="Chang Wen Chen" w:date="2016-11-12T15:40:00Z">
        <w:r w:rsidR="00907153">
          <w:t xml:space="preserve"> terms of</w:t>
        </w:r>
      </w:ins>
      <w:r>
        <w:t xml:space="preserve"> image layout</w:t>
      </w:r>
      <w:del w:id="420" w:author="Chang Wen Chen" w:date="2016-11-12T15:38:00Z">
        <w:r w:rsidDel="00907153">
          <w:delText xml:space="preserve"> specifically</w:delText>
        </w:r>
      </w:del>
      <w:r>
        <w:t>.</w:t>
      </w:r>
    </w:p>
    <w:p w14:paraId="4087FC52" w14:textId="77777777" w:rsidR="00A071DB" w:rsidRDefault="009F1AF9" w:rsidP="00907153">
      <w:pPr>
        <w:ind w:left="-15" w:right="17"/>
      </w:pPr>
      <w:r>
        <w:t xml:space="preserve">Attribute-graph, which has long been used by the vision community </w:t>
      </w:r>
      <w:del w:id="421" w:author="Chang Wen Chen" w:date="2016-11-12T15:40:00Z">
        <w:r w:rsidDel="00907153">
          <w:delText>r</w:delText>
        </w:r>
      </w:del>
      <w:ins w:id="422" w:author="Chang Wen Chen" w:date="2016-11-12T15:40:00Z">
        <w:r w:rsidR="00907153">
          <w:t>t</w:t>
        </w:r>
      </w:ins>
      <w:r>
        <w:t xml:space="preserve">o represent structured groups of objects [8, 25, 13, 35], shows promising results in representing complicated image layout. </w:t>
      </w:r>
      <w:del w:id="423" w:author="Chang Wen Chen" w:date="2016-11-12T15:41:00Z">
        <w:r w:rsidDel="00907153">
          <w:delText>[19] considers t</w:delText>
        </w:r>
      </w:del>
      <w:ins w:id="424" w:author="Chang Wen Chen" w:date="2016-11-12T15:41:00Z">
        <w:r w:rsidR="00907153">
          <w:t>T</w:t>
        </w:r>
      </w:ins>
      <w:r>
        <w:t>he spatial relationship between a pair of objects</w:t>
      </w:r>
      <w:ins w:id="425" w:author="Chang Wen Chen" w:date="2016-11-12T15:41:00Z">
        <w:r w:rsidR="00907153">
          <w:t xml:space="preserve"> was considered in [19] even though</w:t>
        </w:r>
      </w:ins>
      <w:del w:id="426" w:author="Chang Wen Chen" w:date="2016-11-12T15:41:00Z">
        <w:r w:rsidDel="00907153">
          <w:delText>,</w:delText>
        </w:r>
      </w:del>
      <w:r>
        <w:t xml:space="preserve"> </w:t>
      </w:r>
      <w:del w:id="427" w:author="Chang Wen Chen" w:date="2016-11-12T15:42:00Z">
        <w:r w:rsidDel="00907153">
          <w:delText xml:space="preserve">while they do not account for </w:delText>
        </w:r>
      </w:del>
      <w:r>
        <w:t>the overall geometrical layout of all the objects and the object characteristics</w:t>
      </w:r>
      <w:ins w:id="428" w:author="Chang Wen Chen" w:date="2016-11-12T15:42:00Z">
        <w:r w:rsidR="00907153">
          <w:t xml:space="preserve"> cannot be accounted for with this method</w:t>
        </w:r>
      </w:ins>
      <w:r>
        <w:t xml:space="preserve">. </w:t>
      </w:r>
      <w:ins w:id="429" w:author="Chang Wen Chen" w:date="2016-11-12T15:44:00Z">
        <w:r w:rsidR="00907153">
          <w:t xml:space="preserve">The scheme reported in </w:t>
        </w:r>
      </w:ins>
      <w:r>
        <w:t xml:space="preserve">[41] </w:t>
      </w:r>
      <w:ins w:id="430" w:author="Chang Wen Chen" w:date="2016-11-12T15:45:00Z">
        <w:r w:rsidR="00907153">
          <w:t xml:space="preserve">was able to </w:t>
        </w:r>
      </w:ins>
      <w:r>
        <w:t>maintain</w:t>
      </w:r>
      <w:del w:id="431" w:author="Chang Wen Chen" w:date="2016-11-12T15:45:00Z">
        <w:r w:rsidDel="00907153">
          <w:delText>s</w:delText>
        </w:r>
      </w:del>
      <w:r>
        <w:t xml:space="preserve"> spatial </w:t>
      </w:r>
      <w:r>
        <w:lastRenderedPageBreak/>
        <w:t xml:space="preserve">relationships </w:t>
      </w:r>
      <w:ins w:id="432" w:author="Chang Wen Chen" w:date="2016-11-12T15:45:00Z">
        <w:r w:rsidR="00907153">
          <w:t xml:space="preserve">among objects </w:t>
        </w:r>
      </w:ins>
      <w:r>
        <w:t xml:space="preserve">but </w:t>
      </w:r>
      <w:ins w:id="433" w:author="Chang Wen Chen" w:date="2016-11-12T15:45:00Z">
        <w:r w:rsidR="00907153">
          <w:t xml:space="preserve">related </w:t>
        </w:r>
      </w:ins>
      <w:del w:id="434" w:author="Chang Wen Chen" w:date="2016-11-12T15:45:00Z">
        <w:r w:rsidDel="00907153">
          <w:delText xml:space="preserve">do not consider </w:delText>
        </w:r>
      </w:del>
      <w:r>
        <w:t>background information and object attributes</w:t>
      </w:r>
      <w:ins w:id="435" w:author="Chang Wen Chen" w:date="2016-11-12T15:45:00Z">
        <w:r w:rsidR="00907153">
          <w:t xml:space="preserve"> were not addressed</w:t>
        </w:r>
      </w:ins>
      <w:r>
        <w:t xml:space="preserve">. </w:t>
      </w:r>
      <w:ins w:id="436" w:author="Chang Wen Chen" w:date="2016-11-12T15:46:00Z">
        <w:r w:rsidR="00907153">
          <w:t xml:space="preserve">The scheme </w:t>
        </w:r>
      </w:ins>
      <w:ins w:id="437" w:author="Chang Wen Chen" w:date="2016-11-12T15:49:00Z">
        <w:r w:rsidR="008B5FF3">
          <w:t xml:space="preserve">reported </w:t>
        </w:r>
      </w:ins>
      <w:ins w:id="438" w:author="Chang Wen Chen" w:date="2016-11-12T15:46:00Z">
        <w:r w:rsidR="00907153">
          <w:t xml:space="preserve">in </w:t>
        </w:r>
      </w:ins>
      <w:r>
        <w:t xml:space="preserve">[18] considers both objects and their interrelations, but </w:t>
      </w:r>
      <w:ins w:id="439" w:author="Chang Wen Chen" w:date="2016-11-12T15:46:00Z">
        <w:r w:rsidR="00907153">
          <w:t>have</w:t>
        </w:r>
      </w:ins>
      <w:del w:id="440" w:author="Chang Wen Chen" w:date="2016-11-12T15:46:00Z">
        <w:r w:rsidDel="00907153">
          <w:delText>do</w:delText>
        </w:r>
      </w:del>
      <w:r>
        <w:t xml:space="preserve"> not </w:t>
      </w:r>
      <w:ins w:id="441" w:author="Chang Wen Chen" w:date="2016-11-12T15:47:00Z">
        <w:r w:rsidR="00907153">
          <w:t xml:space="preserve">been integrated with </w:t>
        </w:r>
      </w:ins>
      <w:del w:id="442" w:author="Chang Wen Chen" w:date="2016-11-12T15:47:00Z">
        <w:r w:rsidDel="00907153">
          <w:delText xml:space="preserve">model </w:delText>
        </w:r>
      </w:del>
      <w:r>
        <w:t xml:space="preserve">the </w:t>
      </w:r>
      <w:ins w:id="443" w:author="Chang Wen Chen" w:date="2016-11-12T15:47:00Z">
        <w:r w:rsidR="00907153">
          <w:t xml:space="preserve">holistic </w:t>
        </w:r>
      </w:ins>
      <w:r>
        <w:t xml:space="preserve">background </w:t>
      </w:r>
      <w:del w:id="444" w:author="Chang Wen Chen" w:date="2016-11-12T15:47:00Z">
        <w:r w:rsidDel="00907153">
          <w:delText>holistical</w:delText>
        </w:r>
      </w:del>
      <w:ins w:id="445" w:author="Chang Wen Chen" w:date="2016-11-12T15:47:00Z">
        <w:r w:rsidR="00907153">
          <w:t>modeling</w:t>
        </w:r>
      </w:ins>
      <w:del w:id="446" w:author="Chang Wen Chen" w:date="2016-11-12T15:47:00Z">
        <w:r w:rsidDel="00907153">
          <w:delText>ly</w:delText>
        </w:r>
      </w:del>
      <w:r>
        <w:t xml:space="preserve">. </w:t>
      </w:r>
      <w:ins w:id="447" w:author="Chang Wen Chen" w:date="2016-11-12T15:49:00Z">
        <w:r w:rsidR="008B5FF3">
          <w:t xml:space="preserve">The scheme in </w:t>
        </w:r>
      </w:ins>
      <w:r>
        <w:t>[4] perform</w:t>
      </w:r>
      <w:ins w:id="448" w:author="Chang Wen Chen" w:date="2016-11-12T15:49:00Z">
        <w:r w:rsidR="008B5FF3">
          <w:t>s</w:t>
        </w:r>
      </w:ins>
      <w:r>
        <w:t xml:space="preserve"> image </w:t>
      </w:r>
      <w:ins w:id="449" w:author="Chang Wen Chen" w:date="2016-11-12T15:49:00Z">
        <w:r w:rsidR="008B5FF3">
          <w:t xml:space="preserve">aesthetics </w:t>
        </w:r>
      </w:ins>
      <w:r>
        <w:t xml:space="preserve">ranking by constructing </w:t>
      </w:r>
      <w:ins w:id="450" w:author="Chang Wen Chen" w:date="2016-11-12T15:50:00Z">
        <w:r w:rsidR="008B5FF3">
          <w:t xml:space="preserve">the </w:t>
        </w:r>
      </w:ins>
      <w:r>
        <w:t xml:space="preserve">triangular object structures with attribute features. However, </w:t>
      </w:r>
      <w:del w:id="451" w:author="Chang Wen Chen" w:date="2016-11-12T15:50:00Z">
        <w:r w:rsidDel="008B5FF3">
          <w:delText>they fail to take into account other important aspects such as the</w:delText>
        </w:r>
      </w:del>
      <w:ins w:id="452" w:author="Chang Wen Chen" w:date="2016-11-12T15:50:00Z">
        <w:r w:rsidR="008B5FF3">
          <w:t>this scheme lacks of proper account for the</w:t>
        </w:r>
      </w:ins>
      <w:r>
        <w:t xml:space="preserve"> global scene context.</w:t>
      </w:r>
    </w:p>
    <w:p w14:paraId="3BE7B28D" w14:textId="77777777" w:rsidR="00A071DB" w:rsidRDefault="009F1AF9" w:rsidP="00907153">
      <w:pPr>
        <w:spacing w:after="284"/>
        <w:ind w:left="-15" w:right="17"/>
      </w:pPr>
      <w:r>
        <w:t xml:space="preserve">To resolve the </w:t>
      </w:r>
      <w:del w:id="453" w:author="Chang Wen Chen" w:date="2016-11-12T15:51:00Z">
        <w:r w:rsidDel="008B5FF3">
          <w:delText>above mentioned</w:delText>
        </w:r>
      </w:del>
      <w:ins w:id="454" w:author="Chang Wen Chen" w:date="2016-11-12T15:51:00Z">
        <w:r w:rsidR="008B5FF3">
          <w:t>technical</w:t>
        </w:r>
      </w:ins>
      <w:r>
        <w:t xml:space="preserve"> issues</w:t>
      </w:r>
      <w:ins w:id="455" w:author="Chang Wen Chen" w:date="2016-11-12T15:51:00Z">
        <w:r w:rsidR="008B5FF3">
          <w:t xml:space="preserve"> associated with existing </w:t>
        </w:r>
      </w:ins>
      <w:ins w:id="456" w:author="Chang Wen Chen" w:date="2016-11-12T15:52:00Z">
        <w:r w:rsidR="008B5FF3">
          <w:t>approaches</w:t>
        </w:r>
      </w:ins>
      <w:ins w:id="457" w:author="Chang Wen Chen" w:date="2016-11-12T15:51:00Z">
        <w:r w:rsidR="008B5FF3">
          <w:t xml:space="preserve"> </w:t>
        </w:r>
      </w:ins>
      <w:ins w:id="458" w:author="Chang Wen Chen" w:date="2016-11-12T15:52:00Z">
        <w:r w:rsidR="008B5FF3">
          <w:t>in image aesthetics assessment</w:t>
        </w:r>
      </w:ins>
      <w:r>
        <w:t xml:space="preserve">, </w:t>
      </w:r>
      <w:ins w:id="459" w:author="Chang Wen Chen" w:date="2016-11-12T15:52:00Z">
        <w:r w:rsidR="008B5FF3">
          <w:t xml:space="preserve">we present in </w:t>
        </w:r>
      </w:ins>
      <w:r>
        <w:t xml:space="preserve">this paper </w:t>
      </w:r>
      <w:del w:id="460" w:author="Chang Wen Chen" w:date="2016-11-12T15:52:00Z">
        <w:r w:rsidDel="008B5FF3">
          <w:delText xml:space="preserve">designs </w:delText>
        </w:r>
      </w:del>
      <w:r>
        <w:t xml:space="preserve">a dedicated CNN architecture </w:t>
      </w:r>
      <w:ins w:id="461" w:author="Chang Wen Chen" w:date="2016-11-12T15:52:00Z">
        <w:r w:rsidR="008B5FF3">
          <w:t xml:space="preserve">named </w:t>
        </w:r>
      </w:ins>
      <w:del w:id="462" w:author="Chang Wen Chen" w:date="2016-11-12T15:52:00Z">
        <w:r w:rsidDel="008B5FF3">
          <w:delText>(</w:delText>
        </w:r>
      </w:del>
      <w:r>
        <w:t>A-Lamp</w:t>
      </w:r>
      <w:del w:id="463" w:author="Chang Wen Chen" w:date="2016-11-12T15:52:00Z">
        <w:r w:rsidDel="008B5FF3">
          <w:delText>)</w:delText>
        </w:r>
      </w:del>
      <w:r>
        <w:t xml:space="preserve">. </w:t>
      </w:r>
      <w:ins w:id="464" w:author="Chang Wen Chen" w:date="2016-11-12T15:53:00Z">
        <w:r w:rsidR="008B5FF3">
          <w:t>This novel scheme of A-Lamp</w:t>
        </w:r>
      </w:ins>
      <w:del w:id="465" w:author="Chang Wen Chen" w:date="2016-11-12T15:53:00Z">
        <w:r w:rsidDel="008B5FF3">
          <w:delText>It</w:delText>
        </w:r>
      </w:del>
      <w:r>
        <w:t xml:space="preserve"> can accept arbitrary images with its native size. Training and testing </w:t>
      </w:r>
      <w:ins w:id="466" w:author="Chang Wen Chen" w:date="2016-11-12T15:54:00Z">
        <w:r w:rsidR="008B5FF3">
          <w:t>can be effectively</w:t>
        </w:r>
      </w:ins>
      <w:del w:id="467" w:author="Chang Wen Chen" w:date="2016-11-12T15:54:00Z">
        <w:r w:rsidDel="008B5FF3">
          <w:delText>are</w:delText>
        </w:r>
      </w:del>
      <w:r>
        <w:t xml:space="preserve"> performed </w:t>
      </w:r>
      <w:del w:id="468" w:author="Chang Wen Chen" w:date="2016-11-12T15:54:00Z">
        <w:r w:rsidDel="008B5FF3">
          <w:delText xml:space="preserve">under </w:delText>
        </w:r>
      </w:del>
      <w:ins w:id="469" w:author="Chang Wen Chen" w:date="2016-11-12T15:54:00Z">
        <w:r w:rsidR="008B5FF3">
          <w:t xml:space="preserve">by </w:t>
        </w:r>
      </w:ins>
      <w:r>
        <w:t xml:space="preserve">considering both fine-grained details and image layout, thus preserving the </w:t>
      </w:r>
      <w:del w:id="470" w:author="Chang Wen Chen" w:date="2016-11-12T15:55:00Z">
        <w:r w:rsidDel="008B5FF3">
          <w:delText>quality of</w:delText>
        </w:r>
      </w:del>
      <w:ins w:id="471" w:author="Chang Wen Chen" w:date="2016-11-12T15:55:00Z">
        <w:r w:rsidR="008B5FF3">
          <w:t>information from</w:t>
        </w:r>
      </w:ins>
      <w:r>
        <w:t xml:space="preserve"> the original images. The design of </w:t>
      </w:r>
      <w:ins w:id="472" w:author="Chang Wen Chen" w:date="2016-11-12T15:56:00Z">
        <w:r w:rsidR="008B5FF3">
          <w:t>the</w:t>
        </w:r>
      </w:ins>
      <w:del w:id="473" w:author="Chang Wen Chen" w:date="2016-11-12T15:56:00Z">
        <w:r w:rsidDel="008B5FF3">
          <w:delText>our</w:delText>
        </w:r>
      </w:del>
      <w:r>
        <w:t xml:space="preserve"> proposed A-Lamp CNN is inspired </w:t>
      </w:r>
      <w:ins w:id="474" w:author="Chang Wen Chen" w:date="2016-11-12T15:56:00Z">
        <w:r w:rsidR="008B5FF3">
          <w:t xml:space="preserve">jointly </w:t>
        </w:r>
      </w:ins>
      <w:r>
        <w:t>by the success of fine-grained detail learning using multi-patch strategy [24, 21]</w:t>
      </w:r>
      <w:del w:id="475" w:author="Chang Wen Chen" w:date="2016-11-12T15:56:00Z">
        <w:r w:rsidDel="008B5FF3">
          <w:delText>,</w:delText>
        </w:r>
      </w:del>
      <w:r>
        <w:t xml:space="preserve"> and </w:t>
      </w:r>
      <w:ins w:id="476" w:author="Chang Wen Chen" w:date="2016-11-12T15:56:00Z">
        <w:r w:rsidR="008B5FF3">
          <w:t xml:space="preserve">the success of </w:t>
        </w:r>
      </w:ins>
      <w:r>
        <w:t xml:space="preserve">holistic layout representation by attribute graph. </w:t>
      </w:r>
      <w:ins w:id="477" w:author="Chang Wen Chen" w:date="2016-11-12T15:57:00Z">
        <w:r w:rsidR="008B5FF3">
          <w:t>However, the proposed scheme can successfully</w:t>
        </w:r>
      </w:ins>
      <w:ins w:id="478" w:author="Chang Wen Chen" w:date="2016-11-12T15:58:00Z">
        <w:r w:rsidR="008B5FF3">
          <w:t xml:space="preserve"> overcome the stringent limitations of the existing schemes.</w:t>
        </w:r>
      </w:ins>
      <w:ins w:id="479" w:author="Chang Wen Chen" w:date="2016-11-12T15:57:00Z">
        <w:r w:rsidR="008B5FF3">
          <w:t xml:space="preserve"> </w:t>
        </w:r>
      </w:ins>
      <w:r>
        <w:t xml:space="preserve">Like DMA-Net in [24], </w:t>
      </w:r>
      <w:del w:id="480" w:author="Chang Wen Chen" w:date="2016-11-12T15:59:00Z">
        <w:r w:rsidDel="00A06097">
          <w:delText>our method</w:delText>
        </w:r>
      </w:del>
      <w:ins w:id="481" w:author="Chang Wen Chen" w:date="2016-11-12T15:59:00Z">
        <w:r w:rsidR="00A06097">
          <w:t>this new scheme</w:t>
        </w:r>
      </w:ins>
      <w:r>
        <w:t xml:space="preserve"> also crops multiple patches from original images to preserve fine-grained details. Compar</w:t>
      </w:r>
      <w:ins w:id="482" w:author="Chang Wen Chen" w:date="2016-11-12T15:59:00Z">
        <w:r w:rsidR="00A06097">
          <w:t>ing</w:t>
        </w:r>
      </w:ins>
      <w:del w:id="483" w:author="Chang Wen Chen" w:date="2016-11-12T15:59:00Z">
        <w:r w:rsidDel="00A06097">
          <w:delText>ed</w:delText>
        </w:r>
      </w:del>
      <w:r>
        <w:t xml:space="preserve"> to DMA-Net, </w:t>
      </w:r>
      <w:del w:id="484" w:author="Chang Wen Chen" w:date="2016-11-12T15:59:00Z">
        <w:r w:rsidDel="00A06097">
          <w:delText>our method</w:delText>
        </w:r>
      </w:del>
      <w:ins w:id="485" w:author="Chang Wen Chen" w:date="2016-11-12T15:59:00Z">
        <w:r w:rsidR="00A06097">
          <w:t>this scheme</w:t>
        </w:r>
      </w:ins>
      <w:r>
        <w:t xml:space="preserve"> has two ma</w:t>
      </w:r>
      <w:ins w:id="486" w:author="Chang Wen Chen" w:date="2016-11-12T15:59:00Z">
        <w:r w:rsidR="00A06097">
          <w:t>jor innovations</w:t>
        </w:r>
      </w:ins>
      <w:del w:id="487" w:author="Chang Wen Chen" w:date="2016-11-12T15:59:00Z">
        <w:r w:rsidDel="00A06097">
          <w:delText>in differences</w:delText>
        </w:r>
      </w:del>
      <w:r>
        <w:t>. First, instead of cropping patches randomly, we propose an adaptive patch selection strategy</w:t>
      </w:r>
      <w:ins w:id="488" w:author="Chang Wen Chen" w:date="2016-11-12T16:00:00Z">
        <w:r w:rsidR="00A06097">
          <w:t xml:space="preserve"> that selects patches that </w:t>
        </w:r>
      </w:ins>
      <w:ins w:id="489" w:author="Chang Wen Chen" w:date="2016-11-12T16:01:00Z">
        <w:r w:rsidR="00A06097">
          <w:t>are</w:t>
        </w:r>
      </w:ins>
      <w:ins w:id="490" w:author="Chang Wen Chen" w:date="2016-11-12T16:00:00Z">
        <w:r w:rsidR="00A06097">
          <w:t xml:space="preserve"> semantically important</w:t>
        </w:r>
      </w:ins>
      <w:r>
        <w:t xml:space="preserve">. Second, unlike the DMA-Net that just focus on the fine-grained details, </w:t>
      </w:r>
      <w:ins w:id="491" w:author="Chang Wen Chen" w:date="2016-11-12T16:01:00Z">
        <w:r w:rsidR="00A06097">
          <w:t>this</w:t>
        </w:r>
      </w:ins>
      <w:del w:id="492" w:author="Chang Wen Chen" w:date="2016-11-12T16:01:00Z">
        <w:r w:rsidDel="00A06097">
          <w:delText>our</w:delText>
        </w:r>
      </w:del>
      <w:r>
        <w:t xml:space="preserve"> A-Lamp CNN incorporates the holistic layout</w:t>
      </w:r>
      <w:ins w:id="493" w:author="Chang Wen Chen" w:date="2016-11-12T16:01:00Z">
        <w:r w:rsidR="00A06097">
          <w:t xml:space="preserve"> via the construction of attribute graph</w:t>
        </w:r>
      </w:ins>
      <w:r>
        <w:t>. The</w:t>
      </w:r>
      <w:ins w:id="494" w:author="Chang Wen Chen" w:date="2016-11-12T16:01:00Z">
        <w:r w:rsidR="00A06097">
          <w:t>se</w:t>
        </w:r>
      </w:ins>
      <w:ins w:id="495" w:author="Chang Wen Chen" w:date="2016-11-12T16:02:00Z">
        <w:r w:rsidR="00A06097">
          <w:t xml:space="preserve"> two</w:t>
        </w:r>
      </w:ins>
      <w:ins w:id="496" w:author="Chang Wen Chen" w:date="2016-11-12T16:01:00Z">
        <w:r w:rsidR="00A06097">
          <w:t xml:space="preserve"> innovations</w:t>
        </w:r>
      </w:ins>
      <w:ins w:id="497" w:author="Chang Wen Chen" w:date="2016-11-12T16:02:00Z">
        <w:r w:rsidR="00A06097">
          <w:t xml:space="preserve"> result improvement in both</w:t>
        </w:r>
      </w:ins>
      <w:del w:id="498" w:author="Chang Wen Chen" w:date="2016-11-12T16:02:00Z">
        <w:r w:rsidDel="00A06097">
          <w:delText xml:space="preserve"> experimental results demonstrate great enhancement with regarding to</w:delText>
        </w:r>
      </w:del>
      <w:r>
        <w:t xml:space="preserve"> efficiency and accuracy over</w:t>
      </w:r>
      <w:del w:id="499" w:author="Chang Wen Chen" w:date="2016-11-12T16:02:00Z">
        <w:r w:rsidDel="00A06097">
          <w:delText xml:space="preserve"> the</w:delText>
        </w:r>
      </w:del>
      <w:r>
        <w:t xml:space="preserve"> DMA-Net.</w:t>
      </w:r>
    </w:p>
    <w:p w14:paraId="42B9A01E" w14:textId="77777777" w:rsidR="00A071DB" w:rsidRDefault="009F1AF9">
      <w:pPr>
        <w:pStyle w:val="Heading1"/>
        <w:ind w:left="224" w:hanging="239"/>
      </w:pPr>
      <w:r>
        <w:t>Adaptive Layout-Aware Multi-Patch CNN</w:t>
      </w:r>
    </w:p>
    <w:p w14:paraId="66407105" w14:textId="77777777" w:rsidR="00A071DB" w:rsidRDefault="009F1AF9">
      <w:pPr>
        <w:ind w:left="-15" w:right="318"/>
      </w:pPr>
      <w:r>
        <w:t xml:space="preserve">The architecture of our proposed A-Lamp is showed in Fig. 3. Given an arbitrary sized image, multiple patches are carefully selected by the </w:t>
      </w:r>
      <w:r>
        <w:rPr>
          <w:i/>
        </w:rPr>
        <w:t xml:space="preserve">adaptive patch selection </w:t>
      </w:r>
      <w:r>
        <w:t xml:space="preserve">module, and are fed into the </w:t>
      </w:r>
      <w:r>
        <w:rPr>
          <w:i/>
        </w:rPr>
        <w:t>Multi-Patch subnet</w:t>
      </w:r>
      <w:r>
        <w:t xml:space="preserve">. A statistic aggregation layer is followed to effectively combine the extracted features from these multiple patches. At the same time, a trained CNN is adopted to detect objects in the image. The local and global layout of the input image are further represented by an attribute-graph. At the end, a learned </w:t>
      </w:r>
      <w:proofErr w:type="spellStart"/>
      <w:r>
        <w:t>aggrega</w:t>
      </w:r>
      <w:proofErr w:type="spellEnd"/>
      <w:r>
        <w:t>-</w:t>
      </w:r>
    </w:p>
    <w:p w14:paraId="513CA9A7" w14:textId="77777777" w:rsidR="00A071DB" w:rsidRDefault="009F1AF9">
      <w:pPr>
        <w:spacing w:after="118" w:line="259" w:lineRule="auto"/>
        <w:ind w:left="55" w:firstLine="0"/>
        <w:jc w:val="left"/>
      </w:pPr>
      <w:r>
        <w:rPr>
          <w:noProof/>
        </w:rPr>
        <w:drawing>
          <wp:inline distT="0" distB="0" distL="0" distR="0" wp14:anchorId="73E69524" wp14:editId="6FF47CE9">
            <wp:extent cx="2898495" cy="1309573"/>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3"/>
                    <a:stretch>
                      <a:fillRect/>
                    </a:stretch>
                  </pic:blipFill>
                  <pic:spPr>
                    <a:xfrm>
                      <a:off x="0" y="0"/>
                      <a:ext cx="2898495" cy="1309573"/>
                    </a:xfrm>
                    <a:prstGeom prst="rect">
                      <a:avLst/>
                    </a:prstGeom>
                  </pic:spPr>
                </pic:pic>
              </a:graphicData>
            </a:graphic>
          </wp:inline>
        </w:drawing>
      </w:r>
    </w:p>
    <w:p w14:paraId="1F454788" w14:textId="77777777" w:rsidR="00A071DB" w:rsidRDefault="009F1AF9">
      <w:pPr>
        <w:spacing w:after="329" w:line="329" w:lineRule="auto"/>
        <w:ind w:left="10" w:hanging="10"/>
        <w:jc w:val="center"/>
      </w:pPr>
      <w:r>
        <w:rPr>
          <w:sz w:val="18"/>
        </w:rPr>
        <w:t>Figure 2. The architecture of the A-Lamp</w:t>
      </w:r>
    </w:p>
    <w:p w14:paraId="3FD5FA68" w14:textId="77777777" w:rsidR="00A071DB" w:rsidRDefault="009F1AF9">
      <w:pPr>
        <w:spacing w:after="159"/>
        <w:ind w:left="-15" w:firstLine="0"/>
      </w:pPr>
      <w:proofErr w:type="spellStart"/>
      <w:r>
        <w:t>tion</w:t>
      </w:r>
      <w:proofErr w:type="spellEnd"/>
      <w:r>
        <w:t xml:space="preserve"> layer is utilized to incorporate the hybrid deep features from the two subnets and finally give the aesthetic prediction. More details will be illustrated in this section.</w:t>
      </w:r>
    </w:p>
    <w:p w14:paraId="0EF444FF" w14:textId="77777777" w:rsidR="00A071DB" w:rsidRDefault="009F1AF9">
      <w:pPr>
        <w:pStyle w:val="Heading2"/>
        <w:ind w:left="369" w:hanging="384"/>
      </w:pPr>
      <w:r>
        <w:t>Multi-Patch subnet</w:t>
      </w:r>
    </w:p>
    <w:p w14:paraId="4C079C9D" w14:textId="77777777" w:rsidR="00A071DB" w:rsidRDefault="009F1AF9">
      <w:pPr>
        <w:spacing w:after="322"/>
        <w:ind w:left="-15"/>
      </w:pPr>
      <w:r>
        <w:t xml:space="preserve">To support training from fine-grained details, we represent each image with a set of carefully cropped patches, and associate the set with the image’s label. The training data is </w:t>
      </w:r>
      <w:r>
        <w:rPr>
          <w:rFonts w:ascii="Cambria" w:eastAsia="Cambria" w:hAnsi="Cambria" w:cs="Cambria"/>
        </w:rPr>
        <w:t>{</w:t>
      </w:r>
      <w:proofErr w:type="spellStart"/>
      <w:proofErr w:type="gramStart"/>
      <w:r>
        <w:rPr>
          <w:rFonts w:ascii="Cambria" w:eastAsia="Cambria" w:hAnsi="Cambria" w:cs="Cambria"/>
        </w:rPr>
        <w:t>P</w:t>
      </w:r>
      <w:r>
        <w:rPr>
          <w:rFonts w:ascii="Cambria" w:eastAsia="Cambria" w:hAnsi="Cambria" w:cs="Cambria"/>
          <w:i/>
          <w:sz w:val="14"/>
        </w:rPr>
        <w:t>n</w:t>
      </w:r>
      <w:r>
        <w:rPr>
          <w:rFonts w:ascii="Cambria" w:eastAsia="Cambria" w:hAnsi="Cambria" w:cs="Cambria"/>
          <w:i/>
        </w:rPr>
        <w:t>,</w:t>
      </w:r>
      <w:r>
        <w:rPr>
          <w:rFonts w:ascii="Cambria" w:eastAsia="Cambria" w:hAnsi="Cambria" w:cs="Cambria"/>
        </w:rPr>
        <w:t>y</w:t>
      </w:r>
      <w:r>
        <w:rPr>
          <w:rFonts w:ascii="Cambria" w:eastAsia="Cambria" w:hAnsi="Cambria" w:cs="Cambria"/>
          <w:i/>
          <w:sz w:val="14"/>
        </w:rPr>
        <w:t>n</w:t>
      </w:r>
      <w:proofErr w:type="spellEnd"/>
      <w:proofErr w:type="gramEnd"/>
      <w:r>
        <w:rPr>
          <w:rFonts w:ascii="Cambria" w:eastAsia="Cambria" w:hAnsi="Cambria" w:cs="Cambria"/>
        </w:rPr>
        <w:t>}</w:t>
      </w:r>
      <w:r>
        <w:rPr>
          <w:rFonts w:ascii="Cambria" w:eastAsia="Cambria" w:hAnsi="Cambria" w:cs="Cambria"/>
          <w:i/>
          <w:sz w:val="14"/>
        </w:rPr>
        <w:t>n</w:t>
      </w:r>
      <w:r>
        <w:rPr>
          <w:rFonts w:ascii="Cambria" w:eastAsia="Cambria" w:hAnsi="Cambria" w:cs="Cambria"/>
          <w:sz w:val="14"/>
        </w:rPr>
        <w:t>∈[1</w:t>
      </w:r>
      <w:r>
        <w:rPr>
          <w:rFonts w:ascii="Cambria" w:eastAsia="Cambria" w:hAnsi="Cambria" w:cs="Cambria"/>
          <w:i/>
          <w:sz w:val="14"/>
        </w:rPr>
        <w:t>,N</w:t>
      </w:r>
      <w:r>
        <w:rPr>
          <w:rFonts w:ascii="Cambria" w:eastAsia="Cambria" w:hAnsi="Cambria" w:cs="Cambria"/>
          <w:sz w:val="14"/>
        </w:rPr>
        <w:t>]</w:t>
      </w:r>
      <w:r>
        <w:t xml:space="preserve">, where </w:t>
      </w:r>
      <w:proofErr w:type="spellStart"/>
      <w:r>
        <w:rPr>
          <w:rFonts w:ascii="Cambria" w:eastAsia="Cambria" w:hAnsi="Cambria" w:cs="Cambria"/>
          <w:i/>
        </w:rPr>
        <w:t>P</w:t>
      </w:r>
      <w:r>
        <w:rPr>
          <w:rFonts w:ascii="Cambria" w:eastAsia="Cambria" w:hAnsi="Cambria" w:cs="Cambria"/>
          <w:i/>
          <w:sz w:val="14"/>
        </w:rPr>
        <w:t>n</w:t>
      </w:r>
      <w:proofErr w:type="spellEnd"/>
      <w:r>
        <w:rPr>
          <w:rFonts w:ascii="Cambria" w:eastAsia="Cambria" w:hAnsi="Cambria" w:cs="Cambria"/>
          <w:i/>
          <w:sz w:val="14"/>
        </w:rPr>
        <w:t xml:space="preserve"> </w:t>
      </w:r>
      <w:r>
        <w:rPr>
          <w:rFonts w:ascii="Cambria" w:eastAsia="Cambria" w:hAnsi="Cambria" w:cs="Cambria"/>
        </w:rPr>
        <w:t>= {</w:t>
      </w:r>
      <w:r>
        <w:rPr>
          <w:rFonts w:ascii="Cambria" w:eastAsia="Cambria" w:hAnsi="Cambria" w:cs="Cambria"/>
          <w:i/>
        </w:rPr>
        <w:t>p</w:t>
      </w:r>
      <w:r>
        <w:rPr>
          <w:rFonts w:ascii="Cambria" w:eastAsia="Cambria" w:hAnsi="Cambria" w:cs="Cambria"/>
          <w:i/>
          <w:sz w:val="14"/>
        </w:rPr>
        <w:t>nm</w:t>
      </w:r>
      <w:r>
        <w:rPr>
          <w:rFonts w:ascii="Cambria" w:eastAsia="Cambria" w:hAnsi="Cambria" w:cs="Cambria"/>
        </w:rPr>
        <w:t>}</w:t>
      </w:r>
      <w:r>
        <w:rPr>
          <w:rFonts w:ascii="Cambria" w:eastAsia="Cambria" w:hAnsi="Cambria" w:cs="Cambria"/>
          <w:i/>
          <w:sz w:val="14"/>
        </w:rPr>
        <w:t>m</w:t>
      </w:r>
      <w:r>
        <w:rPr>
          <w:rFonts w:ascii="Cambria" w:eastAsia="Cambria" w:hAnsi="Cambria" w:cs="Cambria"/>
          <w:sz w:val="14"/>
        </w:rPr>
        <w:t>∈[1</w:t>
      </w:r>
      <w:r>
        <w:rPr>
          <w:rFonts w:ascii="Cambria" w:eastAsia="Cambria" w:hAnsi="Cambria" w:cs="Cambria"/>
          <w:i/>
          <w:sz w:val="14"/>
        </w:rPr>
        <w:t>,M</w:t>
      </w:r>
      <w:r>
        <w:rPr>
          <w:rFonts w:ascii="Cambria" w:eastAsia="Cambria" w:hAnsi="Cambria" w:cs="Cambria"/>
          <w:sz w:val="14"/>
        </w:rPr>
        <w:t xml:space="preserve">] </w:t>
      </w:r>
      <w:r>
        <w:t xml:space="preserve">is the set of </w:t>
      </w:r>
      <w:r>
        <w:rPr>
          <w:rFonts w:ascii="Cambria" w:eastAsia="Cambria" w:hAnsi="Cambria" w:cs="Cambria"/>
          <w:i/>
        </w:rPr>
        <w:t xml:space="preserve">M </w:t>
      </w:r>
      <w:r>
        <w:t xml:space="preserve">patches cropped from each image. As shown in Fig.3.1, the Multi-Patch subnet contains mainly three parts: an adaptive patch selection module, a set of paralleled CNNs that are used for extracting deep features from each of the patch, and an </w:t>
      </w:r>
      <w:proofErr w:type="spellStart"/>
      <w:r>
        <w:t>orderless</w:t>
      </w:r>
      <w:proofErr w:type="spellEnd"/>
      <w:r>
        <w:t xml:space="preserve"> aggregation structure which combines the extracted deep features from the multicolumn CNNs jointly.</w:t>
      </w:r>
    </w:p>
    <w:p w14:paraId="5B1012CB" w14:textId="77777777" w:rsidR="00A071DB" w:rsidRDefault="009F1AF9">
      <w:pPr>
        <w:pStyle w:val="Heading3"/>
        <w:ind w:left="583" w:hanging="598"/>
      </w:pPr>
      <w:r>
        <w:t>Adaptive Patch Selection</w:t>
      </w:r>
    </w:p>
    <w:p w14:paraId="12ADD4D5" w14:textId="77777777" w:rsidR="00A071DB" w:rsidRDefault="009F1AF9">
      <w:pPr>
        <w:ind w:left="-15" w:firstLine="0"/>
      </w:pPr>
      <w:r>
        <w:t>Instead of randomly cropping 50 sets of patches (totally 250 patches for each image) [24], we aim to carefully select the most discriminative and informative patches to enhance training efficiency. To realize that, we studied professional photography rules and human visual principles. We find that human visual attention does not distribute evenly within an image. That means, some regions play more important roles when people valuating photos, while the others do not.</w:t>
      </w:r>
    </w:p>
    <w:p w14:paraId="31CAB61D" w14:textId="77777777" w:rsidR="00A071DB" w:rsidRDefault="009F1AF9">
      <w:pPr>
        <w:ind w:left="-15"/>
      </w:pPr>
      <w:r>
        <w:t>In addition, holistic analysis is critical for evaluating an image’s aesthetics. Thus just focus on the subjects is not enough for aesthetic assessment. Therefore, several issues are concerned when we perform patch selection:</w:t>
      </w:r>
    </w:p>
    <w:p w14:paraId="48B93BFE" w14:textId="77777777" w:rsidR="00A071DB" w:rsidRDefault="009F1AF9">
      <w:pPr>
        <w:ind w:left="-15"/>
      </w:pPr>
      <w:r>
        <w:t>Saliency Map The task of saliency detection is to identify the most important and informative part of a scene. Saliency map models human visual distribution, and is capable of highlighting visually attention region. Therefore, it is natural to adopt saliency map for selecting regions that human pay much more attention to.</w:t>
      </w:r>
    </w:p>
    <w:p w14:paraId="053F67BA" w14:textId="77777777" w:rsidR="00A071DB" w:rsidRDefault="009F1AF9">
      <w:pPr>
        <w:ind w:left="-15"/>
      </w:pPr>
      <w:r>
        <w:t xml:space="preserve">Pattern Diversity Despite that, we also encourage diversification within a set of patches. Different from some conventional computer vision tasks (e.g. image classification </w:t>
      </w:r>
      <w:r>
        <w:lastRenderedPageBreak/>
        <w:t xml:space="preserve">and object recognition) which just need to focus on the foreground objects. To evaluate image aesthetics, holistic analysis is critical. Because some important aesthetic characters, e.g. Low-of-Depth, color harmonization, simplicity, etc., are perceived by analyzing both the </w:t>
      </w:r>
      <w:proofErr w:type="spellStart"/>
      <w:r>
        <w:t>foregroud</w:t>
      </w:r>
      <w:proofErr w:type="spellEnd"/>
      <w:r>
        <w:t xml:space="preserve"> and the background as a whole.</w:t>
      </w:r>
    </w:p>
    <w:p w14:paraId="6C7B05FC" w14:textId="77777777" w:rsidR="00A071DB" w:rsidRDefault="009F1AF9">
      <w:pPr>
        <w:ind w:left="-15" w:right="318"/>
      </w:pPr>
      <w:r>
        <w:t>Overlapping Constraint Spatial distance for each patch pair is considered to constrain the overlapped ratio of these selected patches.</w:t>
      </w:r>
    </w:p>
    <w:p w14:paraId="46A19653" w14:textId="77777777" w:rsidR="00A071DB" w:rsidRDefault="009F1AF9">
      <w:pPr>
        <w:spacing w:after="325"/>
        <w:ind w:left="-15" w:right="318"/>
      </w:pPr>
      <w:r>
        <w:t>Therefore, we formulate the patch selection as an optimization problem. An objective function is defined to search for the optimal combination of patches:</w:t>
      </w:r>
    </w:p>
    <w:p w14:paraId="4010B8B5" w14:textId="77777777" w:rsidR="00A071DB" w:rsidRDefault="009F1AF9">
      <w:pPr>
        <w:tabs>
          <w:tab w:val="center" w:pos="1546"/>
          <w:tab w:val="center" w:pos="2395"/>
          <w:tab w:val="center" w:pos="3910"/>
          <w:tab w:val="right" w:pos="5044"/>
        </w:tabs>
        <w:spacing w:after="121" w:line="259" w:lineRule="auto"/>
        <w:ind w:firstLine="0"/>
        <w:jc w:val="left"/>
      </w:pPr>
      <w:r>
        <w:rPr>
          <w:sz w:val="22"/>
        </w:rPr>
        <w:tab/>
      </w:r>
      <w:r>
        <w:rPr>
          <w:rFonts w:ascii="Cambria" w:eastAsia="Cambria" w:hAnsi="Cambria" w:cs="Cambria"/>
        </w:rPr>
        <w:t xml:space="preserve"> </w:t>
      </w:r>
      <w:r>
        <w:rPr>
          <w:rFonts w:ascii="Cambria" w:eastAsia="Cambria" w:hAnsi="Cambria" w:cs="Cambria"/>
          <w:i/>
          <w:sz w:val="14"/>
        </w:rPr>
        <w:t>M</w:t>
      </w:r>
      <w:r>
        <w:rPr>
          <w:rFonts w:ascii="Cambria" w:eastAsia="Cambria" w:hAnsi="Cambria" w:cs="Cambria"/>
          <w:i/>
          <w:sz w:val="14"/>
        </w:rPr>
        <w:tab/>
      </w:r>
      <w:proofErr w:type="spellStart"/>
      <w:r>
        <w:rPr>
          <w:rFonts w:ascii="Cambria" w:eastAsia="Cambria" w:hAnsi="Cambria" w:cs="Cambria"/>
          <w:i/>
          <w:sz w:val="14"/>
        </w:rPr>
        <w:t>M</w:t>
      </w:r>
      <w:proofErr w:type="spellEnd"/>
      <w:r>
        <w:rPr>
          <w:rFonts w:ascii="Cambria" w:eastAsia="Cambria" w:hAnsi="Cambria" w:cs="Cambria"/>
          <w:i/>
          <w:sz w:val="14"/>
        </w:rPr>
        <w:tab/>
      </w:r>
      <w:proofErr w:type="spellStart"/>
      <w:r>
        <w:rPr>
          <w:rFonts w:ascii="Cambria" w:eastAsia="Cambria" w:hAnsi="Cambria" w:cs="Cambria"/>
          <w:i/>
          <w:sz w:val="14"/>
        </w:rPr>
        <w:t>M</w:t>
      </w:r>
      <w:proofErr w:type="spellEnd"/>
      <w:r>
        <w:rPr>
          <w:rFonts w:ascii="Cambria" w:eastAsia="Cambria" w:hAnsi="Cambria" w:cs="Cambria"/>
          <w:i/>
          <w:sz w:val="14"/>
        </w:rPr>
        <w:tab/>
      </w:r>
      <w:r>
        <w:rPr>
          <w:rFonts w:ascii="Cambria" w:eastAsia="Cambria" w:hAnsi="Cambria" w:cs="Cambria"/>
        </w:rPr>
        <w:t></w:t>
      </w:r>
    </w:p>
    <w:p w14:paraId="5C8AC754" w14:textId="77777777" w:rsidR="00A071DB" w:rsidRDefault="009F1AF9">
      <w:pPr>
        <w:spacing w:after="84" w:line="259" w:lineRule="auto"/>
        <w:ind w:left="-5" w:hanging="10"/>
        <w:jc w:val="left"/>
      </w:pPr>
      <w:r>
        <w:rPr>
          <w:rFonts w:ascii="Cambria" w:eastAsia="Cambria" w:hAnsi="Cambria" w:cs="Cambria"/>
        </w:rPr>
        <w:t>{</w:t>
      </w:r>
      <w:r>
        <w:rPr>
          <w:rFonts w:ascii="Cambria" w:eastAsia="Cambria" w:hAnsi="Cambria" w:cs="Cambria"/>
          <w:i/>
        </w:rPr>
        <w:t>c</w:t>
      </w:r>
      <w:r>
        <w:rPr>
          <w:rFonts w:ascii="Cambria" w:eastAsia="Cambria" w:hAnsi="Cambria" w:cs="Cambria"/>
          <w:sz w:val="14"/>
        </w:rPr>
        <w:t>∗</w:t>
      </w:r>
      <w:r>
        <w:rPr>
          <w:rFonts w:ascii="Cambria" w:eastAsia="Cambria" w:hAnsi="Cambria" w:cs="Cambria"/>
        </w:rPr>
        <w:t xml:space="preserve">} = </w:t>
      </w:r>
      <w:proofErr w:type="spellStart"/>
      <w:r>
        <w:rPr>
          <w:rFonts w:ascii="Cambria" w:eastAsia="Cambria" w:hAnsi="Cambria" w:cs="Cambria"/>
          <w:i/>
        </w:rPr>
        <w:t>argmax</w:t>
      </w:r>
      <w:r>
        <w:rPr>
          <w:rFonts w:ascii="Cambria" w:eastAsia="Cambria" w:hAnsi="Cambria" w:cs="Cambria"/>
        </w:rPr>
        <w:t>X</w:t>
      </w:r>
      <w:r>
        <w:rPr>
          <w:rFonts w:ascii="Cambria" w:eastAsia="Cambria" w:hAnsi="Cambria" w:cs="Cambria"/>
          <w:i/>
        </w:rPr>
        <w:t>S</w:t>
      </w:r>
      <w:r>
        <w:rPr>
          <w:rFonts w:ascii="Cambria" w:eastAsia="Cambria" w:hAnsi="Cambria" w:cs="Cambria"/>
          <w:i/>
          <w:sz w:val="14"/>
        </w:rPr>
        <w:t>i</w:t>
      </w:r>
      <w:proofErr w:type="spellEnd"/>
      <w:r>
        <w:rPr>
          <w:rFonts w:ascii="Cambria" w:eastAsia="Cambria" w:hAnsi="Cambria" w:cs="Cambria"/>
          <w:i/>
          <w:sz w:val="14"/>
        </w:rPr>
        <w:t xml:space="preserve"> </w:t>
      </w:r>
      <w:r>
        <w:rPr>
          <w:rFonts w:ascii="Cambria" w:eastAsia="Cambria" w:hAnsi="Cambria" w:cs="Cambria"/>
        </w:rPr>
        <w:t xml:space="preserve">+ </w:t>
      </w:r>
      <w:proofErr w:type="spellStart"/>
      <w:r>
        <w:rPr>
          <w:rFonts w:ascii="Cambria" w:eastAsia="Cambria" w:hAnsi="Cambria" w:cs="Cambria"/>
        </w:rPr>
        <w:t>X</w:t>
      </w:r>
      <w:r>
        <w:rPr>
          <w:rFonts w:ascii="Cambria" w:eastAsia="Cambria" w:hAnsi="Cambria" w:cs="Cambria"/>
          <w:i/>
        </w:rPr>
        <w:t>D</w:t>
      </w:r>
      <w:r>
        <w:rPr>
          <w:rFonts w:ascii="Cambria" w:eastAsia="Cambria" w:hAnsi="Cambria" w:cs="Cambria"/>
          <w:i/>
          <w:sz w:val="14"/>
        </w:rPr>
        <w:t>p</w:t>
      </w:r>
      <w:proofErr w:type="spellEnd"/>
      <w:r>
        <w:rPr>
          <w:rFonts w:ascii="Cambria" w:eastAsia="Cambria" w:hAnsi="Cambria" w:cs="Cambria"/>
        </w:rPr>
        <w:t>(</w:t>
      </w:r>
      <w:proofErr w:type="spellStart"/>
      <w:proofErr w:type="gramStart"/>
      <w:r>
        <w:rPr>
          <w:rFonts w:ascii="Cambria" w:eastAsia="Cambria" w:hAnsi="Cambria" w:cs="Cambria"/>
        </w:rPr>
        <w:t>Ne</w:t>
      </w:r>
      <w:r>
        <w:rPr>
          <w:rFonts w:ascii="Cambria" w:eastAsia="Cambria" w:hAnsi="Cambria" w:cs="Cambria"/>
          <w:i/>
          <w:sz w:val="14"/>
        </w:rPr>
        <w:t>i</w:t>
      </w:r>
      <w:r>
        <w:rPr>
          <w:rFonts w:ascii="Cambria" w:eastAsia="Cambria" w:hAnsi="Cambria" w:cs="Cambria"/>
          <w:i/>
        </w:rPr>
        <w:t>,</w:t>
      </w:r>
      <w:r>
        <w:rPr>
          <w:rFonts w:ascii="Cambria" w:eastAsia="Cambria" w:hAnsi="Cambria" w:cs="Cambria"/>
        </w:rPr>
        <w:t>Ne</w:t>
      </w:r>
      <w:r>
        <w:rPr>
          <w:rFonts w:ascii="Cambria" w:eastAsia="Cambria" w:hAnsi="Cambria" w:cs="Cambria"/>
          <w:i/>
          <w:sz w:val="14"/>
        </w:rPr>
        <w:t>j</w:t>
      </w:r>
      <w:proofErr w:type="spellEnd"/>
      <w:proofErr w:type="gramEnd"/>
      <w:r>
        <w:rPr>
          <w:rFonts w:ascii="Cambria" w:eastAsia="Cambria" w:hAnsi="Cambria" w:cs="Cambria"/>
        </w:rPr>
        <w:t>) + X</w:t>
      </w:r>
      <w:r>
        <w:rPr>
          <w:rFonts w:ascii="Cambria" w:eastAsia="Cambria" w:hAnsi="Cambria" w:cs="Cambria"/>
          <w:i/>
        </w:rPr>
        <w:t>D</w:t>
      </w:r>
      <w:r>
        <w:rPr>
          <w:rFonts w:ascii="Cambria" w:eastAsia="Cambria" w:hAnsi="Cambria" w:cs="Cambria"/>
          <w:i/>
          <w:sz w:val="14"/>
        </w:rPr>
        <w:t>s</w:t>
      </w:r>
      <w:r>
        <w:rPr>
          <w:rFonts w:ascii="Cambria" w:eastAsia="Cambria" w:hAnsi="Cambria" w:cs="Cambria"/>
        </w:rPr>
        <w:t>(</w:t>
      </w:r>
      <w:proofErr w:type="spellStart"/>
      <w:r>
        <w:rPr>
          <w:rFonts w:ascii="Cambria" w:eastAsia="Cambria" w:hAnsi="Cambria" w:cs="Cambria"/>
          <w:i/>
        </w:rPr>
        <w:t>c</w:t>
      </w:r>
      <w:r>
        <w:rPr>
          <w:rFonts w:ascii="Cambria" w:eastAsia="Cambria" w:hAnsi="Cambria" w:cs="Cambria"/>
          <w:i/>
          <w:sz w:val="14"/>
        </w:rPr>
        <w:t>i</w:t>
      </w:r>
      <w:r>
        <w:rPr>
          <w:rFonts w:ascii="Cambria" w:eastAsia="Cambria" w:hAnsi="Cambria" w:cs="Cambria"/>
          <w:i/>
        </w:rPr>
        <w:t>,c</w:t>
      </w:r>
      <w:r>
        <w:rPr>
          <w:rFonts w:ascii="Cambria" w:eastAsia="Cambria" w:hAnsi="Cambria" w:cs="Cambria"/>
          <w:i/>
          <w:sz w:val="14"/>
        </w:rPr>
        <w:t>j</w:t>
      </w:r>
      <w:proofErr w:type="spellEnd"/>
      <w:r>
        <w:rPr>
          <w:rFonts w:ascii="Cambria" w:eastAsia="Cambria" w:hAnsi="Cambria" w:cs="Cambria"/>
        </w:rPr>
        <w:t>)</w:t>
      </w:r>
    </w:p>
    <w:p w14:paraId="530DB79B" w14:textId="77777777" w:rsidR="00A071DB" w:rsidRDefault="009F1AF9">
      <w:pPr>
        <w:tabs>
          <w:tab w:val="center" w:pos="991"/>
          <w:tab w:val="center" w:pos="1650"/>
          <w:tab w:val="center" w:pos="2399"/>
          <w:tab w:val="center" w:pos="3913"/>
        </w:tabs>
        <w:spacing w:after="106" w:line="259" w:lineRule="auto"/>
        <w:ind w:firstLine="0"/>
        <w:jc w:val="left"/>
      </w:pPr>
      <w:r>
        <w:rPr>
          <w:sz w:val="22"/>
        </w:rPr>
        <w:tab/>
      </w:r>
      <w:proofErr w:type="spellStart"/>
      <w:proofErr w:type="gramStart"/>
      <w:r>
        <w:rPr>
          <w:rFonts w:ascii="Cambria" w:eastAsia="Cambria" w:hAnsi="Cambria" w:cs="Cambria"/>
          <w:i/>
          <w:sz w:val="14"/>
        </w:rPr>
        <w:t>i,j</w:t>
      </w:r>
      <w:proofErr w:type="spellEnd"/>
      <w:proofErr w:type="gramEnd"/>
      <w:r>
        <w:rPr>
          <w:rFonts w:ascii="Cambria" w:eastAsia="Cambria" w:hAnsi="Cambria" w:cs="Cambria"/>
          <w:sz w:val="14"/>
        </w:rPr>
        <w:t>∈[1</w:t>
      </w:r>
      <w:r>
        <w:rPr>
          <w:rFonts w:ascii="Cambria" w:eastAsia="Cambria" w:hAnsi="Cambria" w:cs="Cambria"/>
          <w:i/>
          <w:sz w:val="14"/>
        </w:rPr>
        <w:t>,M</w:t>
      </w:r>
      <w:r>
        <w:rPr>
          <w:rFonts w:ascii="Cambria" w:eastAsia="Cambria" w:hAnsi="Cambria" w:cs="Cambria"/>
          <w:sz w:val="14"/>
        </w:rPr>
        <w:t>]</w:t>
      </w:r>
      <w:r>
        <w:rPr>
          <w:rFonts w:ascii="Cambria" w:eastAsia="Cambria" w:hAnsi="Cambria" w:cs="Cambria"/>
          <w:sz w:val="14"/>
        </w:rPr>
        <w:tab/>
      </w:r>
      <w:proofErr w:type="spellStart"/>
      <w:r>
        <w:rPr>
          <w:rFonts w:ascii="Cambria" w:eastAsia="Cambria" w:hAnsi="Cambria" w:cs="Cambria"/>
          <w:i/>
          <w:sz w:val="14"/>
        </w:rPr>
        <w:t>i</w:t>
      </w:r>
      <w:proofErr w:type="spellEnd"/>
      <w:r>
        <w:rPr>
          <w:rFonts w:ascii="Cambria" w:eastAsia="Cambria" w:hAnsi="Cambria" w:cs="Cambria"/>
          <w:sz w:val="14"/>
        </w:rPr>
        <w:t>=1</w:t>
      </w:r>
      <w:r>
        <w:rPr>
          <w:rFonts w:ascii="Cambria" w:eastAsia="Cambria" w:hAnsi="Cambria" w:cs="Cambria"/>
          <w:sz w:val="14"/>
        </w:rPr>
        <w:tab/>
      </w:r>
      <w:r>
        <w:rPr>
          <w:rFonts w:ascii="Cambria" w:eastAsia="Cambria" w:hAnsi="Cambria" w:cs="Cambria"/>
          <w:i/>
          <w:sz w:val="14"/>
        </w:rPr>
        <w:t>i</w:t>
      </w:r>
      <w:r>
        <w:rPr>
          <w:rFonts w:ascii="Cambria" w:eastAsia="Cambria" w:hAnsi="Cambria" w:cs="Cambria"/>
          <w:sz w:val="14"/>
        </w:rPr>
        <w:t>6=</w:t>
      </w:r>
      <w:r>
        <w:rPr>
          <w:rFonts w:ascii="Cambria" w:eastAsia="Cambria" w:hAnsi="Cambria" w:cs="Cambria"/>
          <w:i/>
          <w:sz w:val="14"/>
        </w:rPr>
        <w:t>j</w:t>
      </w:r>
      <w:r>
        <w:rPr>
          <w:rFonts w:ascii="Cambria" w:eastAsia="Cambria" w:hAnsi="Cambria" w:cs="Cambria"/>
          <w:i/>
          <w:sz w:val="14"/>
        </w:rPr>
        <w:tab/>
        <w:t>i</w:t>
      </w:r>
      <w:r>
        <w:rPr>
          <w:rFonts w:ascii="Cambria" w:eastAsia="Cambria" w:hAnsi="Cambria" w:cs="Cambria"/>
          <w:sz w:val="14"/>
        </w:rPr>
        <w:t>6=</w:t>
      </w:r>
      <w:r>
        <w:rPr>
          <w:rFonts w:ascii="Cambria" w:eastAsia="Cambria" w:hAnsi="Cambria" w:cs="Cambria"/>
          <w:i/>
          <w:sz w:val="14"/>
        </w:rPr>
        <w:t>j</w:t>
      </w:r>
    </w:p>
    <w:p w14:paraId="5049AA32" w14:textId="77777777" w:rsidR="00A071DB" w:rsidRDefault="009F1AF9">
      <w:pPr>
        <w:spacing w:after="3" w:line="259" w:lineRule="auto"/>
        <w:ind w:left="10" w:right="319" w:hanging="10"/>
        <w:jc w:val="right"/>
      </w:pPr>
      <w:r>
        <w:t>(1)</w:t>
      </w:r>
    </w:p>
    <w:p w14:paraId="351327CA" w14:textId="77777777" w:rsidR="00A071DB" w:rsidRDefault="009F1AF9">
      <w:pPr>
        <w:spacing w:after="63"/>
        <w:ind w:left="-15" w:right="318" w:firstLine="0"/>
      </w:pPr>
      <w:r>
        <w:t xml:space="preserve">where </w:t>
      </w:r>
      <w:r>
        <w:rPr>
          <w:noProof/>
        </w:rPr>
        <w:drawing>
          <wp:inline distT="0" distB="0" distL="0" distR="0" wp14:anchorId="1168FA26" wp14:editId="03512EE4">
            <wp:extent cx="664464" cy="146304"/>
            <wp:effectExtent l="0" t="0" r="0" b="0"/>
            <wp:docPr id="24372" name="Picture 24372"/>
            <wp:cNvGraphicFramePr/>
            <a:graphic xmlns:a="http://schemas.openxmlformats.org/drawingml/2006/main">
              <a:graphicData uri="http://schemas.openxmlformats.org/drawingml/2006/picture">
                <pic:pic xmlns:pic="http://schemas.openxmlformats.org/drawingml/2006/picture">
                  <pic:nvPicPr>
                    <pic:cNvPr id="24372" name="Picture 24372"/>
                    <pic:cNvPicPr/>
                  </pic:nvPicPr>
                  <pic:blipFill>
                    <a:blip r:embed="rId14"/>
                    <a:stretch>
                      <a:fillRect/>
                    </a:stretch>
                  </pic:blipFill>
                  <pic:spPr>
                    <a:xfrm>
                      <a:off x="0" y="0"/>
                      <a:ext cx="664464" cy="146304"/>
                    </a:xfrm>
                    <a:prstGeom prst="rect">
                      <a:avLst/>
                    </a:prstGeom>
                  </pic:spPr>
                </pic:pic>
              </a:graphicData>
            </a:graphic>
          </wp:inline>
        </w:drawing>
      </w:r>
      <w:r>
        <w:t xml:space="preserve"> is the optimal set of </w:t>
      </w:r>
      <w:r>
        <w:rPr>
          <w:rFonts w:ascii="Cambria" w:eastAsia="Cambria" w:hAnsi="Cambria" w:cs="Cambria"/>
          <w:i/>
        </w:rPr>
        <w:t xml:space="preserve">M </w:t>
      </w:r>
      <w:r>
        <w:t xml:space="preserve">selected patches centers. where </w:t>
      </w:r>
      <w:r>
        <w:rPr>
          <w:rFonts w:ascii="Cambria" w:eastAsia="Cambria" w:hAnsi="Cambria" w:cs="Cambria"/>
        </w:rPr>
        <w:t>{</w:t>
      </w:r>
      <w:r>
        <w:rPr>
          <w:rFonts w:ascii="Cambria" w:eastAsia="Cambria" w:hAnsi="Cambria" w:cs="Cambria"/>
          <w:i/>
        </w:rPr>
        <w:t>c</w:t>
      </w:r>
      <w:r>
        <w:rPr>
          <w:rFonts w:ascii="Cambria" w:eastAsia="Cambria" w:hAnsi="Cambria" w:cs="Cambria"/>
          <w:vertAlign w:val="superscript"/>
        </w:rPr>
        <w:t>∗</w:t>
      </w:r>
      <w:r>
        <w:rPr>
          <w:rFonts w:ascii="Cambria" w:eastAsia="Cambria" w:hAnsi="Cambria" w:cs="Cambria"/>
        </w:rPr>
        <w:t xml:space="preserve">} </w:t>
      </w:r>
      <w:r>
        <w:t xml:space="preserve">is the optimal subset of selected patch centers. </w:t>
      </w:r>
      <w:r>
        <w:rPr>
          <w:noProof/>
        </w:rPr>
        <w:drawing>
          <wp:inline distT="0" distB="0" distL="0" distR="0" wp14:anchorId="5C80A550" wp14:editId="4E52C8A7">
            <wp:extent cx="762000" cy="201168"/>
            <wp:effectExtent l="0" t="0" r="0" b="0"/>
            <wp:docPr id="24373" name="Picture 24373"/>
            <wp:cNvGraphicFramePr/>
            <a:graphic xmlns:a="http://schemas.openxmlformats.org/drawingml/2006/main">
              <a:graphicData uri="http://schemas.openxmlformats.org/drawingml/2006/picture">
                <pic:pic xmlns:pic="http://schemas.openxmlformats.org/drawingml/2006/picture">
                  <pic:nvPicPr>
                    <pic:cNvPr id="24373" name="Picture 24373"/>
                    <pic:cNvPicPr/>
                  </pic:nvPicPr>
                  <pic:blipFill>
                    <a:blip r:embed="rId15"/>
                    <a:stretch>
                      <a:fillRect/>
                    </a:stretch>
                  </pic:blipFill>
                  <pic:spPr>
                    <a:xfrm>
                      <a:off x="0" y="0"/>
                      <a:ext cx="762000" cy="201168"/>
                    </a:xfrm>
                    <a:prstGeom prst="rect">
                      <a:avLst/>
                    </a:prstGeom>
                  </pic:spPr>
                </pic:pic>
              </a:graphicData>
            </a:graphic>
          </wp:inline>
        </w:drawing>
      </w:r>
      <w:r>
        <w:t xml:space="preserve"> is the normalized saliency value that each patch </w:t>
      </w:r>
      <w:r>
        <w:rPr>
          <w:rFonts w:ascii="Cambria" w:eastAsia="Cambria" w:hAnsi="Cambria" w:cs="Cambria"/>
          <w:i/>
        </w:rPr>
        <w:t>p</w:t>
      </w:r>
      <w:r>
        <w:rPr>
          <w:rFonts w:ascii="Cambria" w:eastAsia="Cambria" w:hAnsi="Cambria" w:cs="Cambria"/>
          <w:i/>
          <w:vertAlign w:val="subscript"/>
        </w:rPr>
        <w:t xml:space="preserve">i </w:t>
      </w:r>
      <w:proofErr w:type="gramStart"/>
      <w:r>
        <w:t>occupies.</w:t>
      </w:r>
      <w:proofErr w:type="gramEnd"/>
      <w:r>
        <w:t xml:space="preserve"> The saliency value is obtained by a graph-based saliency detection approach [43]. </w:t>
      </w:r>
      <w:proofErr w:type="spellStart"/>
      <w:proofErr w:type="gramStart"/>
      <w:r>
        <w:rPr>
          <w:rFonts w:ascii="Cambria" w:eastAsia="Cambria" w:hAnsi="Cambria" w:cs="Cambria"/>
          <w:i/>
        </w:rPr>
        <w:t>D</w:t>
      </w:r>
      <w:r>
        <w:rPr>
          <w:rFonts w:ascii="Cambria" w:eastAsia="Cambria" w:hAnsi="Cambria" w:cs="Cambria"/>
          <w:i/>
          <w:vertAlign w:val="subscript"/>
        </w:rPr>
        <w:t>p</w:t>
      </w:r>
      <w:proofErr w:type="spellEnd"/>
      <w:r>
        <w:rPr>
          <w:rFonts w:ascii="Cambria" w:eastAsia="Cambria" w:hAnsi="Cambria" w:cs="Cambria"/>
        </w:rPr>
        <w:t>(</w:t>
      </w:r>
      <w:proofErr w:type="gramEnd"/>
      <w:r>
        <w:rPr>
          <w:rFonts w:ascii="Cambria" w:eastAsia="Cambria" w:hAnsi="Cambria" w:cs="Cambria"/>
        </w:rPr>
        <w:t xml:space="preserve">·) </w:t>
      </w:r>
      <w:r>
        <w:t>is the pattern distance function which measures the difference of two patches’ patterns. Here we adopt edge and chrominance distribution to represent the pattern of each patch. To measure the difference of edge distribution of each patch pairs, we model the edge and chrominance distribution of a patch using a multi-variant</w:t>
      </w:r>
    </w:p>
    <w:p w14:paraId="3AEA523D" w14:textId="77777777" w:rsidR="00A071DB" w:rsidRDefault="009F1AF9">
      <w:pPr>
        <w:spacing w:after="48"/>
        <w:ind w:left="-15" w:right="318" w:firstLine="0"/>
      </w:pPr>
      <w:r>
        <w:t xml:space="preserve">Gaussian. </w:t>
      </w:r>
      <w:proofErr w:type="spellStart"/>
      <w:r>
        <w:rPr>
          <w:rFonts w:ascii="Cambria" w:eastAsia="Cambria" w:hAnsi="Cambria" w:cs="Cambria"/>
          <w:i/>
        </w:rPr>
        <w:t>N</w:t>
      </w:r>
      <w:r>
        <w:rPr>
          <w:rFonts w:ascii="Cambria" w:eastAsia="Cambria" w:hAnsi="Cambria" w:cs="Cambria"/>
        </w:rPr>
        <w:t>˜</w:t>
      </w:r>
      <w:r>
        <w:rPr>
          <w:rFonts w:ascii="Cambria" w:eastAsia="Cambria" w:hAnsi="Cambria" w:cs="Cambria"/>
          <w:i/>
          <w:sz w:val="14"/>
        </w:rPr>
        <w:t>m</w:t>
      </w:r>
      <w:proofErr w:type="spellEnd"/>
      <w:r>
        <w:rPr>
          <w:rFonts w:ascii="Cambria" w:eastAsia="Cambria" w:hAnsi="Cambria" w:cs="Cambria"/>
          <w:i/>
          <w:sz w:val="14"/>
        </w:rPr>
        <w:t xml:space="preserve"> </w:t>
      </w:r>
      <w:r>
        <w:rPr>
          <w:rFonts w:ascii="Cambria" w:eastAsia="Cambria" w:hAnsi="Cambria" w:cs="Cambria"/>
        </w:rPr>
        <w:t>= {</w:t>
      </w:r>
      <w:r>
        <w:rPr>
          <w:rFonts w:ascii="Cambria" w:eastAsia="Cambria" w:hAnsi="Cambria" w:cs="Cambria"/>
          <w:i/>
        </w:rPr>
        <w:t>N</w:t>
      </w:r>
      <w:r>
        <w:rPr>
          <w:rFonts w:ascii="Cambria" w:eastAsia="Cambria" w:hAnsi="Cambria" w:cs="Cambria"/>
          <w:i/>
          <w:sz w:val="14"/>
        </w:rPr>
        <w:t>e</w:t>
      </w:r>
      <w:r>
        <w:rPr>
          <w:rFonts w:ascii="Cambria" w:eastAsia="Cambria" w:hAnsi="Cambria" w:cs="Cambria"/>
        </w:rPr>
        <w:t>(</w:t>
      </w:r>
      <w:r>
        <w:rPr>
          <w:rFonts w:ascii="Cambria" w:eastAsia="Cambria" w:hAnsi="Cambria" w:cs="Cambria"/>
          <w:i/>
        </w:rPr>
        <w:t>µ</w:t>
      </w:r>
      <w:proofErr w:type="spellStart"/>
      <w:proofErr w:type="gramStart"/>
      <w:r>
        <w:rPr>
          <w:rFonts w:ascii="Cambria" w:eastAsia="Cambria" w:hAnsi="Cambria" w:cs="Cambria"/>
          <w:i/>
          <w:sz w:val="14"/>
        </w:rPr>
        <w:t>e</w:t>
      </w:r>
      <w:r>
        <w:rPr>
          <w:rFonts w:ascii="Cambria" w:eastAsia="Cambria" w:hAnsi="Cambria" w:cs="Cambria"/>
          <w:i/>
        </w:rPr>
        <w:t>,</w:t>
      </w:r>
      <w:r>
        <w:rPr>
          <w:rFonts w:ascii="Cambria" w:eastAsia="Cambria" w:hAnsi="Cambria" w:cs="Cambria"/>
        </w:rPr>
        <w:t>P</w:t>
      </w:r>
      <w:r>
        <w:rPr>
          <w:rFonts w:ascii="Cambria" w:eastAsia="Cambria" w:hAnsi="Cambria" w:cs="Cambria"/>
          <w:i/>
          <w:sz w:val="14"/>
        </w:rPr>
        <w:t>e</w:t>
      </w:r>
      <w:proofErr w:type="spellEnd"/>
      <w:proofErr w:type="gramEnd"/>
      <w:r>
        <w:rPr>
          <w:rFonts w:ascii="Cambria" w:eastAsia="Cambria" w:hAnsi="Cambria" w:cs="Cambria"/>
        </w:rPr>
        <w:t>)</w:t>
      </w:r>
      <w:r>
        <w:rPr>
          <w:rFonts w:ascii="Cambria" w:eastAsia="Cambria" w:hAnsi="Cambria" w:cs="Cambria"/>
          <w:i/>
        </w:rPr>
        <w:t>,</w:t>
      </w:r>
      <w:proofErr w:type="spellStart"/>
      <w:r>
        <w:rPr>
          <w:rFonts w:ascii="Cambria" w:eastAsia="Cambria" w:hAnsi="Cambria" w:cs="Cambria"/>
          <w:i/>
        </w:rPr>
        <w:t>N</w:t>
      </w:r>
      <w:r>
        <w:rPr>
          <w:rFonts w:ascii="Cambria" w:eastAsia="Cambria" w:hAnsi="Cambria" w:cs="Cambria"/>
          <w:i/>
          <w:sz w:val="14"/>
        </w:rPr>
        <w:t>c</w:t>
      </w:r>
      <w:proofErr w:type="spellEnd"/>
      <w:r>
        <w:rPr>
          <w:rFonts w:ascii="Cambria" w:eastAsia="Cambria" w:hAnsi="Cambria" w:cs="Cambria"/>
        </w:rPr>
        <w:t>(</w:t>
      </w:r>
      <w:r>
        <w:rPr>
          <w:rFonts w:ascii="Cambria" w:eastAsia="Cambria" w:hAnsi="Cambria" w:cs="Cambria"/>
          <w:i/>
        </w:rPr>
        <w:t>µ</w:t>
      </w:r>
      <w:proofErr w:type="spellStart"/>
      <w:r>
        <w:rPr>
          <w:rFonts w:ascii="Cambria" w:eastAsia="Cambria" w:hAnsi="Cambria" w:cs="Cambria"/>
          <w:i/>
          <w:sz w:val="14"/>
        </w:rPr>
        <w:t>c</w:t>
      </w:r>
      <w:r>
        <w:rPr>
          <w:rFonts w:ascii="Cambria" w:eastAsia="Cambria" w:hAnsi="Cambria" w:cs="Cambria"/>
          <w:i/>
        </w:rPr>
        <w:t>,</w:t>
      </w:r>
      <w:r>
        <w:rPr>
          <w:rFonts w:ascii="Cambria" w:eastAsia="Cambria" w:hAnsi="Cambria" w:cs="Cambria"/>
        </w:rPr>
        <w:t>P</w:t>
      </w:r>
      <w:r>
        <w:rPr>
          <w:rFonts w:ascii="Cambria" w:eastAsia="Cambria" w:hAnsi="Cambria" w:cs="Cambria"/>
          <w:i/>
          <w:sz w:val="14"/>
        </w:rPr>
        <w:t>c</w:t>
      </w:r>
      <w:proofErr w:type="spellEnd"/>
      <w:r>
        <w:rPr>
          <w:rFonts w:ascii="Cambria" w:eastAsia="Cambria" w:hAnsi="Cambria" w:cs="Cambria"/>
        </w:rPr>
        <w:t>)}</w:t>
      </w:r>
      <w:r>
        <w:rPr>
          <w:rFonts w:ascii="Cambria" w:eastAsia="Cambria" w:hAnsi="Cambria" w:cs="Cambria"/>
          <w:i/>
          <w:sz w:val="14"/>
        </w:rPr>
        <w:t>m</w:t>
      </w:r>
      <w:r>
        <w:rPr>
          <w:rFonts w:ascii="Cambria" w:eastAsia="Cambria" w:hAnsi="Cambria" w:cs="Cambria"/>
          <w:sz w:val="14"/>
        </w:rPr>
        <w:t>∈[1</w:t>
      </w:r>
      <w:r>
        <w:rPr>
          <w:rFonts w:ascii="Cambria" w:eastAsia="Cambria" w:hAnsi="Cambria" w:cs="Cambria"/>
          <w:i/>
          <w:sz w:val="14"/>
        </w:rPr>
        <w:t>,M</w:t>
      </w:r>
      <w:r>
        <w:rPr>
          <w:rFonts w:ascii="Cambria" w:eastAsia="Cambria" w:hAnsi="Cambria" w:cs="Cambria"/>
          <w:sz w:val="14"/>
        </w:rPr>
        <w:t xml:space="preserve">] </w:t>
      </w:r>
      <w:r>
        <w:t xml:space="preserve">denotes the edge distribution </w:t>
      </w:r>
      <w:r>
        <w:rPr>
          <w:rFonts w:ascii="Cambria" w:eastAsia="Cambria" w:hAnsi="Cambria" w:cs="Cambria"/>
          <w:i/>
        </w:rPr>
        <w:t>N</w:t>
      </w:r>
      <w:r>
        <w:rPr>
          <w:rFonts w:ascii="Cambria" w:eastAsia="Cambria" w:hAnsi="Cambria" w:cs="Cambria"/>
          <w:i/>
          <w:vertAlign w:val="subscript"/>
        </w:rPr>
        <w:t>e</w:t>
      </w:r>
      <w:r>
        <w:rPr>
          <w:rFonts w:ascii="Cambria" w:eastAsia="Cambria" w:hAnsi="Cambria" w:cs="Cambria"/>
        </w:rPr>
        <w:t>(</w:t>
      </w:r>
      <w:r>
        <w:rPr>
          <w:rFonts w:ascii="Cambria" w:eastAsia="Cambria" w:hAnsi="Cambria" w:cs="Cambria"/>
          <w:i/>
        </w:rPr>
        <w:t>µ</w:t>
      </w:r>
      <w:proofErr w:type="spellStart"/>
      <w:r>
        <w:rPr>
          <w:rFonts w:ascii="Cambria" w:eastAsia="Cambria" w:hAnsi="Cambria" w:cs="Cambria"/>
          <w:i/>
          <w:vertAlign w:val="subscript"/>
        </w:rPr>
        <w:t>e</w:t>
      </w:r>
      <w:r>
        <w:rPr>
          <w:rFonts w:ascii="Cambria" w:eastAsia="Cambria" w:hAnsi="Cambria" w:cs="Cambria"/>
          <w:i/>
        </w:rPr>
        <w:t>,</w:t>
      </w:r>
      <w:r>
        <w:rPr>
          <w:rFonts w:ascii="Cambria" w:eastAsia="Cambria" w:hAnsi="Cambria" w:cs="Cambria"/>
          <w:sz w:val="31"/>
          <w:vertAlign w:val="superscript"/>
        </w:rPr>
        <w:t>P</w:t>
      </w:r>
      <w:r>
        <w:rPr>
          <w:rFonts w:ascii="Cambria" w:eastAsia="Cambria" w:hAnsi="Cambria" w:cs="Cambria"/>
          <w:i/>
          <w:vertAlign w:val="subscript"/>
        </w:rPr>
        <w:t>e</w:t>
      </w:r>
      <w:proofErr w:type="spellEnd"/>
      <w:r>
        <w:rPr>
          <w:rFonts w:ascii="Cambria" w:eastAsia="Cambria" w:hAnsi="Cambria" w:cs="Cambria"/>
        </w:rPr>
        <w:t xml:space="preserve">) </w:t>
      </w:r>
      <w:r>
        <w:t xml:space="preserve">and chrominance distribution </w:t>
      </w:r>
      <w:proofErr w:type="spellStart"/>
      <w:r>
        <w:rPr>
          <w:rFonts w:ascii="Cambria" w:eastAsia="Cambria" w:hAnsi="Cambria" w:cs="Cambria"/>
          <w:i/>
        </w:rPr>
        <w:t>N</w:t>
      </w:r>
      <w:r>
        <w:rPr>
          <w:rFonts w:ascii="Cambria" w:eastAsia="Cambria" w:hAnsi="Cambria" w:cs="Cambria"/>
          <w:i/>
          <w:vertAlign w:val="subscript"/>
        </w:rPr>
        <w:t>c</w:t>
      </w:r>
      <w:proofErr w:type="spellEnd"/>
      <w:r>
        <w:rPr>
          <w:rFonts w:ascii="Cambria" w:eastAsia="Cambria" w:hAnsi="Cambria" w:cs="Cambria"/>
        </w:rPr>
        <w:t>(</w:t>
      </w:r>
      <w:r>
        <w:rPr>
          <w:rFonts w:ascii="Cambria" w:eastAsia="Cambria" w:hAnsi="Cambria" w:cs="Cambria"/>
          <w:i/>
        </w:rPr>
        <w:t>µ</w:t>
      </w:r>
      <w:proofErr w:type="spellStart"/>
      <w:r>
        <w:rPr>
          <w:rFonts w:ascii="Cambria" w:eastAsia="Cambria" w:hAnsi="Cambria" w:cs="Cambria"/>
          <w:i/>
          <w:vertAlign w:val="subscript"/>
        </w:rPr>
        <w:t>c</w:t>
      </w:r>
      <w:r>
        <w:rPr>
          <w:rFonts w:ascii="Cambria" w:eastAsia="Cambria" w:hAnsi="Cambria" w:cs="Cambria"/>
          <w:i/>
        </w:rPr>
        <w:t>,</w:t>
      </w:r>
      <w:r>
        <w:rPr>
          <w:rFonts w:ascii="Cambria" w:eastAsia="Cambria" w:hAnsi="Cambria" w:cs="Cambria"/>
          <w:sz w:val="31"/>
          <w:vertAlign w:val="superscript"/>
        </w:rPr>
        <w:t>P</w:t>
      </w:r>
      <w:r>
        <w:rPr>
          <w:rFonts w:ascii="Cambria" w:eastAsia="Cambria" w:hAnsi="Cambria" w:cs="Cambria"/>
          <w:i/>
          <w:vertAlign w:val="subscript"/>
        </w:rPr>
        <w:t>c</w:t>
      </w:r>
      <w:proofErr w:type="spellEnd"/>
      <w:r>
        <w:rPr>
          <w:rFonts w:ascii="Cambria" w:eastAsia="Cambria" w:hAnsi="Cambria" w:cs="Cambria"/>
        </w:rPr>
        <w:t xml:space="preserve">) </w:t>
      </w:r>
      <w:r>
        <w:t xml:space="preserve">of patch </w:t>
      </w:r>
      <w:r>
        <w:rPr>
          <w:rFonts w:ascii="Cambria" w:eastAsia="Cambria" w:hAnsi="Cambria" w:cs="Cambria"/>
          <w:i/>
        </w:rPr>
        <w:t>p</w:t>
      </w:r>
      <w:r>
        <w:rPr>
          <w:rFonts w:ascii="Cambria" w:eastAsia="Cambria" w:hAnsi="Cambria" w:cs="Cambria"/>
          <w:i/>
          <w:vertAlign w:val="subscript"/>
        </w:rPr>
        <w:t>m</w:t>
      </w:r>
      <w:r>
        <w:t xml:space="preserve">. We formulate the problem by mapping </w:t>
      </w:r>
      <w:proofErr w:type="gramStart"/>
      <w:r>
        <w:t>these distribution</w:t>
      </w:r>
      <w:proofErr w:type="gramEnd"/>
      <w:r>
        <w:t xml:space="preserve"> to the </w:t>
      </w:r>
      <w:r>
        <w:rPr>
          <w:i/>
        </w:rPr>
        <w:t>Wasserstein</w:t>
      </w:r>
    </w:p>
    <w:p w14:paraId="4A61D08A" w14:textId="77777777" w:rsidR="00A071DB" w:rsidRDefault="009F1AF9">
      <w:pPr>
        <w:spacing w:after="172"/>
        <w:ind w:left="-15" w:firstLine="0"/>
      </w:pPr>
      <w:r>
        <w:rPr>
          <w:i/>
        </w:rPr>
        <w:t xml:space="preserve">Metric space </w:t>
      </w:r>
      <w:r>
        <w:rPr>
          <w:rFonts w:ascii="Cambria" w:eastAsia="Cambria" w:hAnsi="Cambria" w:cs="Cambria"/>
          <w:i/>
        </w:rPr>
        <w:t>M</w:t>
      </w:r>
      <w:r>
        <w:rPr>
          <w:rFonts w:ascii="Cambria" w:eastAsia="Cambria" w:hAnsi="Cambria" w:cs="Cambria"/>
          <w:i/>
          <w:vertAlign w:val="subscript"/>
        </w:rPr>
        <w:t>M</w:t>
      </w:r>
      <w:r>
        <w:rPr>
          <w:rFonts w:ascii="Cambria" w:eastAsia="Cambria" w:hAnsi="Cambria" w:cs="Cambria"/>
          <w:vertAlign w:val="subscript"/>
        </w:rPr>
        <w:t>×</w:t>
      </w:r>
      <w:r>
        <w:rPr>
          <w:rFonts w:ascii="Cambria" w:eastAsia="Cambria" w:hAnsi="Cambria" w:cs="Cambria"/>
          <w:i/>
          <w:vertAlign w:val="subscript"/>
        </w:rPr>
        <w:t>M</w:t>
      </w:r>
      <w:r>
        <w:t xml:space="preserve">. The we define the </w:t>
      </w:r>
      <w:proofErr w:type="spellStart"/>
      <w:r>
        <w:rPr>
          <w:rFonts w:ascii="Cambria" w:eastAsia="Cambria" w:hAnsi="Cambria" w:cs="Cambria"/>
          <w:i/>
        </w:rPr>
        <w:t>p</w:t>
      </w:r>
      <w:r>
        <w:rPr>
          <w:rFonts w:ascii="Cambria" w:eastAsia="Cambria" w:hAnsi="Cambria" w:cs="Cambria"/>
          <w:i/>
          <w:vertAlign w:val="superscript"/>
        </w:rPr>
        <w:t>th</w:t>
      </w:r>
      <w:proofErr w:type="spellEnd"/>
      <w:r>
        <w:rPr>
          <w:rFonts w:ascii="Cambria" w:eastAsia="Cambria" w:hAnsi="Cambria" w:cs="Cambria"/>
          <w:i/>
          <w:vertAlign w:val="superscript"/>
        </w:rPr>
        <w:t xml:space="preserve"> </w:t>
      </w:r>
      <w:r>
        <w:rPr>
          <w:i/>
        </w:rPr>
        <w:t xml:space="preserve">Wasserstein distance </w:t>
      </w:r>
      <w:r>
        <w:t xml:space="preserve">between the distribution </w:t>
      </w:r>
      <w:proofErr w:type="spellStart"/>
      <w:r>
        <w:rPr>
          <w:rFonts w:ascii="Cambria" w:eastAsia="Cambria" w:hAnsi="Cambria" w:cs="Cambria"/>
          <w:i/>
        </w:rPr>
        <w:t>N</w:t>
      </w:r>
      <w:r>
        <w:rPr>
          <w:rFonts w:ascii="Cambria" w:eastAsia="Cambria" w:hAnsi="Cambria" w:cs="Cambria"/>
          <w:sz w:val="31"/>
          <w:vertAlign w:val="superscript"/>
        </w:rPr>
        <w:t>˜</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and </w:t>
      </w:r>
      <w:proofErr w:type="spellStart"/>
      <w:r>
        <w:rPr>
          <w:rFonts w:ascii="Cambria" w:eastAsia="Cambria" w:hAnsi="Cambria" w:cs="Cambria"/>
          <w:i/>
        </w:rPr>
        <w:t>N</w:t>
      </w:r>
      <w:r>
        <w:rPr>
          <w:rFonts w:ascii="Cambria" w:eastAsia="Cambria" w:hAnsi="Cambria" w:cs="Cambria"/>
          <w:sz w:val="31"/>
          <w:vertAlign w:val="superscript"/>
        </w:rPr>
        <w:t>˜</w:t>
      </w:r>
      <w:r>
        <w:rPr>
          <w:rFonts w:ascii="Cambria" w:eastAsia="Cambria" w:hAnsi="Cambria" w:cs="Cambria"/>
          <w:i/>
          <w:vertAlign w:val="subscript"/>
        </w:rPr>
        <w:t>j</w:t>
      </w:r>
      <w:proofErr w:type="spellEnd"/>
      <w:r>
        <w:rPr>
          <w:rFonts w:ascii="Cambria" w:eastAsia="Cambria" w:hAnsi="Cambria" w:cs="Cambria"/>
          <w:i/>
          <w:vertAlign w:val="subscript"/>
        </w:rPr>
        <w:t xml:space="preserve"> </w:t>
      </w:r>
      <w:r>
        <w:t>as:</w:t>
      </w:r>
    </w:p>
    <w:p w14:paraId="258A2AEE" w14:textId="77777777" w:rsidR="00A071DB" w:rsidRDefault="009F1AF9">
      <w:pPr>
        <w:tabs>
          <w:tab w:val="center" w:pos="1282"/>
          <w:tab w:val="center" w:pos="4470"/>
        </w:tabs>
        <w:spacing w:after="0" w:line="259" w:lineRule="auto"/>
        <w:ind w:firstLine="0"/>
        <w:jc w:val="left"/>
      </w:pPr>
      <w:r>
        <w:rPr>
          <w:sz w:val="22"/>
        </w:rPr>
        <w:tab/>
      </w:r>
      <w:r>
        <w:rPr>
          <w:rFonts w:ascii="Cambria" w:eastAsia="Cambria" w:hAnsi="Cambria" w:cs="Cambria"/>
        </w:rPr>
        <w:t xml:space="preserve"> </w:t>
      </w:r>
      <w:r>
        <w:rPr>
          <w:rFonts w:ascii="Cambria" w:eastAsia="Cambria" w:hAnsi="Cambria" w:cs="Cambria"/>
        </w:rPr>
        <w:tab/>
        <w:t>!</w:t>
      </w:r>
      <w:r>
        <w:rPr>
          <w:rFonts w:ascii="Cambria" w:eastAsia="Cambria" w:hAnsi="Cambria" w:cs="Cambria"/>
          <w:sz w:val="14"/>
        </w:rPr>
        <w:t>1</w:t>
      </w:r>
      <w:r>
        <w:rPr>
          <w:rFonts w:ascii="Cambria" w:eastAsia="Cambria" w:hAnsi="Cambria" w:cs="Cambria"/>
          <w:i/>
          <w:sz w:val="14"/>
        </w:rPr>
        <w:t>/p</w:t>
      </w:r>
    </w:p>
    <w:p w14:paraId="409DBC69" w14:textId="77777777" w:rsidR="00A071DB" w:rsidRDefault="009F1AF9">
      <w:pPr>
        <w:spacing w:after="71" w:line="259" w:lineRule="auto"/>
        <w:ind w:right="296" w:firstLine="0"/>
        <w:jc w:val="center"/>
      </w:pPr>
      <w:r>
        <w:rPr>
          <w:rFonts w:ascii="Cambria" w:eastAsia="Cambria" w:hAnsi="Cambria" w:cs="Cambria"/>
        </w:rPr>
        <w:t>Z</w:t>
      </w:r>
    </w:p>
    <w:p w14:paraId="7E51DAB6" w14:textId="77777777" w:rsidR="00A071DB" w:rsidRDefault="009F1AF9">
      <w:pPr>
        <w:tabs>
          <w:tab w:val="center" w:pos="1855"/>
          <w:tab w:val="center" w:pos="3600"/>
        </w:tabs>
        <w:spacing w:after="0" w:line="259" w:lineRule="auto"/>
        <w:ind w:left="-15" w:firstLine="0"/>
        <w:jc w:val="left"/>
      </w:pPr>
      <w:proofErr w:type="spellStart"/>
      <w:r>
        <w:rPr>
          <w:rFonts w:ascii="Cambria" w:eastAsia="Cambria" w:hAnsi="Cambria" w:cs="Cambria"/>
          <w:i/>
        </w:rPr>
        <w:t>D</w:t>
      </w:r>
      <w:r>
        <w:rPr>
          <w:rFonts w:ascii="Cambria" w:eastAsia="Cambria" w:hAnsi="Cambria" w:cs="Cambria"/>
          <w:i/>
          <w:vertAlign w:val="subscript"/>
        </w:rPr>
        <w:t>p</w:t>
      </w:r>
      <w:proofErr w:type="spellEnd"/>
      <w:r>
        <w:rPr>
          <w:rFonts w:ascii="Cambria" w:eastAsia="Cambria" w:hAnsi="Cambria" w:cs="Cambria"/>
        </w:rPr>
        <w:t>(</w:t>
      </w:r>
      <w:proofErr w:type="spellStart"/>
      <w:r>
        <w:rPr>
          <w:rFonts w:ascii="Cambria" w:eastAsia="Cambria" w:hAnsi="Cambria" w:cs="Cambria"/>
          <w:i/>
        </w:rPr>
        <w:t>N</w:t>
      </w:r>
      <w:r>
        <w:rPr>
          <w:rFonts w:ascii="Cambria" w:eastAsia="Cambria" w:hAnsi="Cambria" w:cs="Cambria"/>
          <w:sz w:val="31"/>
          <w:vertAlign w:val="superscript"/>
        </w:rPr>
        <w:t>˜</w:t>
      </w:r>
      <w:proofErr w:type="gramStart"/>
      <w:r>
        <w:rPr>
          <w:rFonts w:ascii="Cambria" w:eastAsia="Cambria" w:hAnsi="Cambria" w:cs="Cambria"/>
          <w:i/>
          <w:vertAlign w:val="subscript"/>
        </w:rPr>
        <w:t>i</w:t>
      </w:r>
      <w:r>
        <w:rPr>
          <w:rFonts w:ascii="Cambria" w:eastAsia="Cambria" w:hAnsi="Cambria" w:cs="Cambria"/>
          <w:i/>
        </w:rPr>
        <w:t>,N</w:t>
      </w:r>
      <w:proofErr w:type="gramEnd"/>
      <w:r>
        <w:rPr>
          <w:rFonts w:ascii="Cambria" w:eastAsia="Cambria" w:hAnsi="Cambria" w:cs="Cambria"/>
          <w:sz w:val="31"/>
          <w:vertAlign w:val="superscript"/>
        </w:rPr>
        <w:t>˜</w:t>
      </w:r>
      <w:r>
        <w:rPr>
          <w:rFonts w:ascii="Cambria" w:eastAsia="Cambria" w:hAnsi="Cambria" w:cs="Cambria"/>
          <w:i/>
          <w:vertAlign w:val="subscript"/>
        </w:rPr>
        <w:t>j</w:t>
      </w:r>
      <w:proofErr w:type="spellEnd"/>
      <w:r>
        <w:rPr>
          <w:rFonts w:ascii="Cambria" w:eastAsia="Cambria" w:hAnsi="Cambria" w:cs="Cambria"/>
        </w:rPr>
        <w:t>) =</w:t>
      </w:r>
      <w:r>
        <w:rPr>
          <w:rFonts w:ascii="Cambria" w:eastAsia="Cambria" w:hAnsi="Cambria" w:cs="Cambria"/>
        </w:rPr>
        <w:tab/>
      </w:r>
      <w:proofErr w:type="spellStart"/>
      <w:r>
        <w:rPr>
          <w:rFonts w:ascii="Cambria" w:eastAsia="Cambria" w:hAnsi="Cambria" w:cs="Cambria"/>
        </w:rPr>
        <w:t>inf</w:t>
      </w:r>
      <w:proofErr w:type="spellEnd"/>
      <w:r>
        <w:rPr>
          <w:rFonts w:ascii="Cambria" w:eastAsia="Cambria" w:hAnsi="Cambria" w:cs="Cambria"/>
        </w:rPr>
        <w:tab/>
      </w:r>
      <w:r>
        <w:rPr>
          <w:rFonts w:ascii="Cambria" w:eastAsia="Cambria" w:hAnsi="Cambria" w:cs="Cambria"/>
          <w:i/>
        </w:rPr>
        <w:t>d</w:t>
      </w:r>
      <w:r>
        <w:rPr>
          <w:rFonts w:ascii="Cambria" w:eastAsia="Cambria" w:hAnsi="Cambria" w:cs="Cambria"/>
        </w:rPr>
        <w:t>(</w:t>
      </w:r>
      <w:proofErr w:type="spellStart"/>
      <w:r>
        <w:rPr>
          <w:rFonts w:ascii="Cambria" w:eastAsia="Cambria" w:hAnsi="Cambria" w:cs="Cambria"/>
          <w:i/>
        </w:rPr>
        <w:t>x,y</w:t>
      </w:r>
      <w:proofErr w:type="spellEnd"/>
      <w:r>
        <w:rPr>
          <w:rFonts w:ascii="Cambria" w:eastAsia="Cambria" w:hAnsi="Cambria" w:cs="Cambria"/>
        </w:rPr>
        <w:t>)</w:t>
      </w:r>
      <w:proofErr w:type="spellStart"/>
      <w:r>
        <w:rPr>
          <w:rFonts w:ascii="Cambria" w:eastAsia="Cambria" w:hAnsi="Cambria" w:cs="Cambria"/>
          <w:i/>
          <w:vertAlign w:val="superscript"/>
        </w:rPr>
        <w:t>p</w:t>
      </w:r>
      <w:r>
        <w:rPr>
          <w:rFonts w:ascii="Cambria" w:eastAsia="Cambria" w:hAnsi="Cambria" w:cs="Cambria"/>
          <w:i/>
        </w:rPr>
        <w:t>dγ</w:t>
      </w:r>
      <w:proofErr w:type="spellEnd"/>
      <w:r>
        <w:rPr>
          <w:rFonts w:ascii="Cambria" w:eastAsia="Cambria" w:hAnsi="Cambria" w:cs="Cambria"/>
        </w:rPr>
        <w:t>(</w:t>
      </w:r>
      <w:proofErr w:type="spellStart"/>
      <w:r>
        <w:rPr>
          <w:rFonts w:ascii="Cambria" w:eastAsia="Cambria" w:hAnsi="Cambria" w:cs="Cambria"/>
          <w:i/>
        </w:rPr>
        <w:t>x,y</w:t>
      </w:r>
      <w:proofErr w:type="spellEnd"/>
      <w:r>
        <w:rPr>
          <w:rFonts w:ascii="Cambria" w:eastAsia="Cambria" w:hAnsi="Cambria" w:cs="Cambria"/>
        </w:rPr>
        <w:t>)</w:t>
      </w:r>
    </w:p>
    <w:p w14:paraId="25407EC4" w14:textId="77777777" w:rsidR="00A071DB" w:rsidRDefault="009F1AF9">
      <w:pPr>
        <w:tabs>
          <w:tab w:val="center" w:pos="1862"/>
          <w:tab w:val="center" w:pos="2651"/>
        </w:tabs>
        <w:spacing w:after="0" w:line="259" w:lineRule="auto"/>
        <w:ind w:firstLine="0"/>
        <w:jc w:val="left"/>
      </w:pPr>
      <w:r>
        <w:rPr>
          <w:sz w:val="22"/>
        </w:rPr>
        <w:tab/>
      </w:r>
      <w:proofErr w:type="spellStart"/>
      <w:r>
        <w:rPr>
          <w:rFonts w:ascii="Cambria" w:eastAsia="Cambria" w:hAnsi="Cambria" w:cs="Cambria"/>
          <w:i/>
          <w:sz w:val="14"/>
        </w:rPr>
        <w:t>r</w:t>
      </w:r>
      <w:r>
        <w:rPr>
          <w:rFonts w:ascii="Cambria" w:eastAsia="Cambria" w:hAnsi="Cambria" w:cs="Cambria"/>
          <w:sz w:val="14"/>
        </w:rPr>
        <w:t>∈Γ</w:t>
      </w:r>
      <w:proofErr w:type="spellEnd"/>
      <w:r>
        <w:rPr>
          <w:rFonts w:ascii="Cambria" w:eastAsia="Cambria" w:hAnsi="Cambria" w:cs="Cambria"/>
          <w:sz w:val="14"/>
        </w:rPr>
        <w:t>(</w:t>
      </w:r>
      <w:proofErr w:type="spellStart"/>
      <w:r>
        <w:rPr>
          <w:rFonts w:ascii="Cambria" w:eastAsia="Cambria" w:hAnsi="Cambria" w:cs="Cambria"/>
          <w:i/>
          <w:sz w:val="14"/>
        </w:rPr>
        <w:t>N</w:t>
      </w:r>
      <w:r>
        <w:rPr>
          <w:rFonts w:ascii="Cambria" w:eastAsia="Cambria" w:hAnsi="Cambria" w:cs="Cambria"/>
          <w:sz w:val="21"/>
          <w:vertAlign w:val="superscript"/>
        </w:rPr>
        <w:t>˜</w:t>
      </w:r>
      <w:proofErr w:type="gramStart"/>
      <w:r>
        <w:rPr>
          <w:rFonts w:ascii="Cambria" w:eastAsia="Cambria" w:hAnsi="Cambria" w:cs="Cambria"/>
          <w:i/>
          <w:sz w:val="14"/>
          <w:vertAlign w:val="subscript"/>
        </w:rPr>
        <w:t>i</w:t>
      </w:r>
      <w:r>
        <w:rPr>
          <w:rFonts w:ascii="Cambria" w:eastAsia="Cambria" w:hAnsi="Cambria" w:cs="Cambria"/>
          <w:i/>
          <w:sz w:val="14"/>
        </w:rPr>
        <w:t>,N</w:t>
      </w:r>
      <w:proofErr w:type="gramEnd"/>
      <w:r>
        <w:rPr>
          <w:rFonts w:ascii="Cambria" w:eastAsia="Cambria" w:hAnsi="Cambria" w:cs="Cambria"/>
          <w:sz w:val="21"/>
          <w:vertAlign w:val="superscript"/>
        </w:rPr>
        <w:t>˜</w:t>
      </w:r>
      <w:r>
        <w:rPr>
          <w:rFonts w:ascii="Cambria" w:eastAsia="Cambria" w:hAnsi="Cambria" w:cs="Cambria"/>
          <w:i/>
          <w:sz w:val="14"/>
          <w:vertAlign w:val="subscript"/>
        </w:rPr>
        <w:t>j</w:t>
      </w:r>
      <w:proofErr w:type="spellEnd"/>
      <w:r>
        <w:rPr>
          <w:rFonts w:ascii="Cambria" w:eastAsia="Cambria" w:hAnsi="Cambria" w:cs="Cambria"/>
          <w:sz w:val="14"/>
        </w:rPr>
        <w:t>)</w:t>
      </w:r>
      <w:r>
        <w:rPr>
          <w:rFonts w:ascii="Cambria" w:eastAsia="Cambria" w:hAnsi="Cambria" w:cs="Cambria"/>
          <w:sz w:val="14"/>
        </w:rPr>
        <w:tab/>
      </w:r>
      <w:r>
        <w:rPr>
          <w:rFonts w:ascii="Cambria" w:eastAsia="Cambria" w:hAnsi="Cambria" w:cs="Cambria"/>
          <w:i/>
          <w:sz w:val="14"/>
        </w:rPr>
        <w:t>M</w:t>
      </w:r>
      <w:r>
        <w:rPr>
          <w:rFonts w:ascii="Cambria" w:eastAsia="Cambria" w:hAnsi="Cambria" w:cs="Cambria"/>
          <w:sz w:val="14"/>
        </w:rPr>
        <w:t>×</w:t>
      </w:r>
      <w:r>
        <w:rPr>
          <w:rFonts w:ascii="Cambria" w:eastAsia="Cambria" w:hAnsi="Cambria" w:cs="Cambria"/>
          <w:i/>
          <w:sz w:val="14"/>
        </w:rPr>
        <w:t>M</w:t>
      </w:r>
    </w:p>
    <w:p w14:paraId="364BE86A" w14:textId="77777777" w:rsidR="00A071DB" w:rsidRDefault="009F1AF9">
      <w:pPr>
        <w:spacing w:after="326" w:line="257" w:lineRule="auto"/>
        <w:ind w:firstLine="4493"/>
        <w:jc w:val="left"/>
      </w:pPr>
      <w:r>
        <w:t xml:space="preserve">(2) </w:t>
      </w:r>
      <w:proofErr w:type="gramStart"/>
      <w:r>
        <w:rPr>
          <w:rFonts w:ascii="Cambria" w:eastAsia="Cambria" w:hAnsi="Cambria" w:cs="Cambria"/>
          <w:i/>
        </w:rPr>
        <w:t>D</w:t>
      </w:r>
      <w:r>
        <w:rPr>
          <w:rFonts w:ascii="Cambria" w:eastAsia="Cambria" w:hAnsi="Cambria" w:cs="Cambria"/>
          <w:i/>
          <w:vertAlign w:val="subscript"/>
        </w:rPr>
        <w:t>s</w:t>
      </w:r>
      <w:r>
        <w:rPr>
          <w:rFonts w:ascii="Cambria" w:eastAsia="Cambria" w:hAnsi="Cambria" w:cs="Cambria"/>
        </w:rPr>
        <w:t>(</w:t>
      </w:r>
      <w:proofErr w:type="gramEnd"/>
      <w:r>
        <w:rPr>
          <w:rFonts w:ascii="Cambria" w:eastAsia="Cambria" w:hAnsi="Cambria" w:cs="Cambria"/>
        </w:rPr>
        <w:t xml:space="preserve">·) </w:t>
      </w:r>
      <w:r>
        <w:t>is the spatial distance function, which is measured by Euclidean Distance.</w:t>
      </w:r>
    </w:p>
    <w:p w14:paraId="192001BA" w14:textId="77777777" w:rsidR="00A071DB" w:rsidRDefault="009F1AF9">
      <w:pPr>
        <w:pStyle w:val="Heading3"/>
        <w:ind w:left="583" w:hanging="598"/>
      </w:pPr>
      <w:proofErr w:type="spellStart"/>
      <w:r>
        <w:t>Orderless</w:t>
      </w:r>
      <w:proofErr w:type="spellEnd"/>
      <w:r>
        <w:t xml:space="preserve"> Aggregation Structure</w:t>
      </w:r>
    </w:p>
    <w:p w14:paraId="7BEF0087" w14:textId="77777777" w:rsidR="00A071DB" w:rsidRDefault="009F1AF9">
      <w:pPr>
        <w:spacing w:after="63"/>
        <w:ind w:left="-15" w:right="318" w:firstLine="0"/>
      </w:pPr>
      <w:r>
        <w:t xml:space="preserve">We perform aggregation of the multiple instances to support our network learn from multiple patches cropped from the original image. Let </w:t>
      </w:r>
      <w:proofErr w:type="spellStart"/>
      <w:r>
        <w:rPr>
          <w:rFonts w:ascii="Cambria" w:eastAsia="Cambria" w:hAnsi="Cambria" w:cs="Cambria"/>
        </w:rPr>
        <w:t>hBlob</w:t>
      </w:r>
      <w:proofErr w:type="spellEnd"/>
      <w:r>
        <w:rPr>
          <w:noProof/>
        </w:rPr>
        <w:drawing>
          <wp:inline distT="0" distB="0" distL="0" distR="0" wp14:anchorId="58E8904C" wp14:editId="6CF4A772">
            <wp:extent cx="944880" cy="173736"/>
            <wp:effectExtent l="0" t="0" r="0" b="0"/>
            <wp:docPr id="24374" name="Picture 24374"/>
            <wp:cNvGraphicFramePr/>
            <a:graphic xmlns:a="http://schemas.openxmlformats.org/drawingml/2006/main">
              <a:graphicData uri="http://schemas.openxmlformats.org/drawingml/2006/picture">
                <pic:pic xmlns:pic="http://schemas.openxmlformats.org/drawingml/2006/picture">
                  <pic:nvPicPr>
                    <pic:cNvPr id="24374" name="Picture 24374"/>
                    <pic:cNvPicPr/>
                  </pic:nvPicPr>
                  <pic:blipFill>
                    <a:blip r:embed="rId16"/>
                    <a:stretch>
                      <a:fillRect/>
                    </a:stretch>
                  </pic:blipFill>
                  <pic:spPr>
                    <a:xfrm>
                      <a:off x="0" y="0"/>
                      <a:ext cx="944880" cy="173736"/>
                    </a:xfrm>
                    <a:prstGeom prst="rect">
                      <a:avLst/>
                    </a:prstGeom>
                  </pic:spPr>
                </pic:pic>
              </a:graphicData>
            </a:graphic>
          </wp:inline>
        </w:drawing>
      </w:r>
      <w:r>
        <w:t xml:space="preserve"> be the set of patch features extracted from </w:t>
      </w:r>
      <w:r>
        <w:rPr>
          <w:rFonts w:ascii="Cambria" w:eastAsia="Cambria" w:hAnsi="Cambria" w:cs="Cambria"/>
          <w:i/>
        </w:rPr>
        <w:t>n</w:t>
      </w:r>
      <w:r>
        <w:rPr>
          <w:rFonts w:ascii="Cambria" w:eastAsia="Cambria" w:hAnsi="Cambria" w:cs="Cambria"/>
          <w:i/>
          <w:vertAlign w:val="subscript"/>
        </w:rPr>
        <w:t xml:space="preserve">th </w:t>
      </w:r>
      <w:r>
        <w:t xml:space="preserve">image at </w:t>
      </w:r>
      <w:r>
        <w:rPr>
          <w:rFonts w:ascii="Cambria" w:eastAsia="Cambria" w:hAnsi="Cambria" w:cs="Cambria"/>
          <w:i/>
        </w:rPr>
        <w:t>l</w:t>
      </w:r>
      <w:r>
        <w:rPr>
          <w:rFonts w:ascii="Cambria" w:eastAsia="Cambria" w:hAnsi="Cambria" w:cs="Cambria"/>
          <w:i/>
          <w:vertAlign w:val="subscript"/>
        </w:rPr>
        <w:t xml:space="preserve">th </w:t>
      </w:r>
      <w:r>
        <w:t xml:space="preserve">layer of the shared CNNs. Where </w:t>
      </w:r>
      <w:proofErr w:type="spellStart"/>
      <w:r>
        <w:rPr>
          <w:rFonts w:ascii="Cambria" w:eastAsia="Cambria" w:hAnsi="Cambria" w:cs="Cambria"/>
          <w:i/>
        </w:rPr>
        <w:t>b</w:t>
      </w:r>
      <w:r>
        <w:rPr>
          <w:rFonts w:ascii="Cambria" w:eastAsia="Cambria" w:hAnsi="Cambria" w:cs="Cambria"/>
          <w:i/>
          <w:vertAlign w:val="superscript"/>
        </w:rPr>
        <w:t>n</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is a </w:t>
      </w:r>
      <w:r>
        <w:rPr>
          <w:rFonts w:ascii="Cambria" w:eastAsia="Cambria" w:hAnsi="Cambria" w:cs="Cambria"/>
          <w:i/>
        </w:rPr>
        <w:t xml:space="preserve">K </w:t>
      </w:r>
      <w:r>
        <w:t xml:space="preserve">dimensional vector. </w:t>
      </w:r>
      <w:proofErr w:type="spellStart"/>
      <w:r>
        <w:rPr>
          <w:rFonts w:ascii="Cambria" w:eastAsia="Cambria" w:hAnsi="Cambria" w:cs="Cambria"/>
          <w:i/>
        </w:rPr>
        <w:t>T</w:t>
      </w:r>
      <w:r>
        <w:rPr>
          <w:rFonts w:ascii="Cambria" w:eastAsia="Cambria" w:hAnsi="Cambria" w:cs="Cambria"/>
          <w:i/>
          <w:vertAlign w:val="subscript"/>
        </w:rPr>
        <w:t>k</w:t>
      </w:r>
      <w:proofErr w:type="spellEnd"/>
      <w:r>
        <w:rPr>
          <w:rFonts w:ascii="Cambria" w:eastAsia="Cambria" w:hAnsi="Cambria" w:cs="Cambria"/>
          <w:i/>
          <w:vertAlign w:val="subscript"/>
        </w:rPr>
        <w:t xml:space="preserve"> </w:t>
      </w:r>
      <w:r>
        <w:t xml:space="preserve">denotes the set of values of the </w:t>
      </w:r>
      <w:r>
        <w:rPr>
          <w:rFonts w:ascii="Cambria" w:eastAsia="Cambria" w:hAnsi="Cambria" w:cs="Cambria"/>
          <w:i/>
        </w:rPr>
        <w:t>k</w:t>
      </w:r>
      <w:r>
        <w:rPr>
          <w:rFonts w:ascii="Cambria" w:eastAsia="Cambria" w:hAnsi="Cambria" w:cs="Cambria"/>
          <w:i/>
          <w:vertAlign w:val="subscript"/>
        </w:rPr>
        <w:t xml:space="preserve">th </w:t>
      </w:r>
      <w:r>
        <w:t xml:space="preserve">component of all </w:t>
      </w:r>
      <w:r>
        <w:rPr>
          <w:rFonts w:ascii="Cambria" w:eastAsia="Cambria" w:hAnsi="Cambria" w:cs="Cambria"/>
          <w:i/>
        </w:rPr>
        <w:t>b</w:t>
      </w:r>
      <w:r>
        <w:rPr>
          <w:rFonts w:ascii="Cambria" w:eastAsia="Cambria" w:hAnsi="Cambria" w:cs="Cambria"/>
          <w:i/>
          <w:vertAlign w:val="subscript"/>
        </w:rPr>
        <w:t xml:space="preserve">i </w:t>
      </w:r>
      <w:r>
        <w:rPr>
          <w:rFonts w:ascii="Cambria" w:eastAsia="Cambria" w:hAnsi="Cambria" w:cs="Cambria"/>
        </w:rPr>
        <w:t>∈</w:t>
      </w:r>
    </w:p>
    <w:p w14:paraId="1AF43195" w14:textId="77777777" w:rsidR="00A071DB" w:rsidRDefault="009F1AF9">
      <w:pPr>
        <w:ind w:left="-15" w:firstLine="0"/>
      </w:pPr>
      <w:r>
        <w:rPr>
          <w:rFonts w:ascii="Cambria" w:eastAsia="Cambria" w:hAnsi="Cambria" w:cs="Cambria"/>
          <w:i/>
        </w:rPr>
        <w:t>Blob</w:t>
      </w:r>
      <w:r>
        <w:t xml:space="preserve">, i.e. </w:t>
      </w:r>
      <w:proofErr w:type="spellStart"/>
      <w:r>
        <w:rPr>
          <w:rFonts w:ascii="Cambria" w:eastAsia="Cambria" w:hAnsi="Cambria" w:cs="Cambria"/>
          <w:i/>
        </w:rPr>
        <w:t>T</w:t>
      </w:r>
      <w:r>
        <w:rPr>
          <w:rFonts w:ascii="Cambria" w:eastAsia="Cambria" w:hAnsi="Cambria" w:cs="Cambria"/>
          <w:i/>
          <w:sz w:val="14"/>
        </w:rPr>
        <w:t>k</w:t>
      </w:r>
      <w:proofErr w:type="spellEnd"/>
      <w:r>
        <w:rPr>
          <w:rFonts w:ascii="Cambria" w:eastAsia="Cambria" w:hAnsi="Cambria" w:cs="Cambria"/>
          <w:i/>
          <w:sz w:val="14"/>
        </w:rPr>
        <w:t xml:space="preserve"> </w:t>
      </w:r>
      <w:r>
        <w:rPr>
          <w:rFonts w:ascii="Cambria" w:eastAsia="Cambria" w:hAnsi="Cambria" w:cs="Cambria"/>
        </w:rPr>
        <w:t>= {</w:t>
      </w:r>
      <w:proofErr w:type="spellStart"/>
      <w:r>
        <w:rPr>
          <w:rFonts w:ascii="Cambria" w:eastAsia="Cambria" w:hAnsi="Cambria" w:cs="Cambria"/>
          <w:i/>
        </w:rPr>
        <w:t>d</w:t>
      </w:r>
      <w:r>
        <w:rPr>
          <w:rFonts w:ascii="Cambria" w:eastAsia="Cambria" w:hAnsi="Cambria" w:cs="Cambria"/>
          <w:i/>
          <w:sz w:val="14"/>
        </w:rPr>
        <w:t>ik</w:t>
      </w:r>
      <w:proofErr w:type="spellEnd"/>
      <w:r>
        <w:rPr>
          <w:rFonts w:ascii="Cambria" w:eastAsia="Cambria" w:hAnsi="Cambria" w:cs="Cambria"/>
        </w:rPr>
        <w:t>}</w:t>
      </w:r>
      <w:proofErr w:type="spellStart"/>
      <w:r>
        <w:rPr>
          <w:rFonts w:ascii="Cambria" w:eastAsia="Cambria" w:hAnsi="Cambria" w:cs="Cambria"/>
          <w:i/>
          <w:sz w:val="14"/>
        </w:rPr>
        <w:t>i</w:t>
      </w:r>
      <w:proofErr w:type="spellEnd"/>
      <w:r>
        <w:rPr>
          <w:rFonts w:ascii="Cambria" w:eastAsia="Cambria" w:hAnsi="Cambria" w:cs="Cambria"/>
          <w:sz w:val="14"/>
        </w:rPr>
        <w:t>∈[</w:t>
      </w:r>
      <w:proofErr w:type="gramStart"/>
      <w:r>
        <w:rPr>
          <w:rFonts w:ascii="Cambria" w:eastAsia="Cambria" w:hAnsi="Cambria" w:cs="Cambria"/>
          <w:sz w:val="14"/>
        </w:rPr>
        <w:t>1</w:t>
      </w:r>
      <w:r>
        <w:rPr>
          <w:rFonts w:ascii="Cambria" w:eastAsia="Cambria" w:hAnsi="Cambria" w:cs="Cambria"/>
          <w:i/>
          <w:sz w:val="14"/>
        </w:rPr>
        <w:t>,M</w:t>
      </w:r>
      <w:proofErr w:type="gramEnd"/>
      <w:r>
        <w:rPr>
          <w:rFonts w:ascii="Cambria" w:eastAsia="Cambria" w:hAnsi="Cambria" w:cs="Cambria"/>
          <w:sz w:val="14"/>
        </w:rPr>
        <w:t>]</w:t>
      </w:r>
      <w:r>
        <w:t>.</w:t>
      </w:r>
    </w:p>
    <w:tbl>
      <w:tblPr>
        <w:tblStyle w:val="TableGrid"/>
        <w:tblpPr w:vertAnchor="text" w:horzAnchor="margin" w:tblpY="1134"/>
        <w:tblOverlap w:val="never"/>
        <w:tblW w:w="9900" w:type="dxa"/>
        <w:tblInd w:w="0" w:type="dxa"/>
        <w:tblCellMar>
          <w:left w:w="1859" w:type="dxa"/>
          <w:right w:w="1909" w:type="dxa"/>
        </w:tblCellMar>
        <w:tblLook w:val="04A0" w:firstRow="1" w:lastRow="0" w:firstColumn="1" w:lastColumn="0" w:noHBand="0" w:noVBand="1"/>
      </w:tblPr>
      <w:tblGrid>
        <w:gridCol w:w="9900"/>
      </w:tblGrid>
      <w:tr w:rsidR="00A071DB" w14:paraId="27410575" w14:textId="77777777">
        <w:trPr>
          <w:trHeight w:val="160"/>
        </w:trPr>
        <w:tc>
          <w:tcPr>
            <w:tcW w:w="2383" w:type="dxa"/>
            <w:tcBorders>
              <w:top w:val="nil"/>
              <w:left w:val="nil"/>
              <w:bottom w:val="nil"/>
              <w:right w:val="nil"/>
            </w:tcBorders>
            <w:vAlign w:val="bottom"/>
          </w:tcPr>
          <w:p w14:paraId="251EE265" w14:textId="77777777" w:rsidR="00A071DB" w:rsidRDefault="009F1AF9">
            <w:pPr>
              <w:spacing w:after="118" w:line="259" w:lineRule="auto"/>
              <w:ind w:firstLine="0"/>
              <w:jc w:val="left"/>
            </w:pPr>
            <w:r>
              <w:rPr>
                <w:noProof/>
              </w:rPr>
              <w:drawing>
                <wp:inline distT="0" distB="0" distL="0" distR="0" wp14:anchorId="00C8B994" wp14:editId="2F840B4E">
                  <wp:extent cx="3893820" cy="1949577"/>
                  <wp:effectExtent l="0" t="0" r="0" b="0"/>
                  <wp:docPr id="815" name="Picture 815"/>
                  <wp:cNvGraphicFramePr/>
                  <a:graphic xmlns:a="http://schemas.openxmlformats.org/drawingml/2006/main">
                    <a:graphicData uri="http://schemas.openxmlformats.org/drawingml/2006/picture">
                      <pic:pic xmlns:pic="http://schemas.openxmlformats.org/drawingml/2006/picture">
                        <pic:nvPicPr>
                          <pic:cNvPr id="815" name="Picture 815"/>
                          <pic:cNvPicPr/>
                        </pic:nvPicPr>
                        <pic:blipFill>
                          <a:blip r:embed="rId17"/>
                          <a:stretch>
                            <a:fillRect/>
                          </a:stretch>
                        </pic:blipFill>
                        <pic:spPr>
                          <a:xfrm>
                            <a:off x="0" y="0"/>
                            <a:ext cx="3893820" cy="1949577"/>
                          </a:xfrm>
                          <a:prstGeom prst="rect">
                            <a:avLst/>
                          </a:prstGeom>
                        </pic:spPr>
                      </pic:pic>
                    </a:graphicData>
                  </a:graphic>
                </wp:inline>
              </w:drawing>
            </w:r>
          </w:p>
          <w:p w14:paraId="2CDFF830" w14:textId="77777777" w:rsidR="00A071DB" w:rsidRDefault="009F1AF9">
            <w:pPr>
              <w:spacing w:after="0" w:line="259" w:lineRule="auto"/>
              <w:ind w:left="1899" w:firstLine="0"/>
            </w:pPr>
            <w:r>
              <w:rPr>
                <w:sz w:val="18"/>
              </w:rPr>
              <w:t>Figure 3. The Multi-Patch subnet</w:t>
            </w:r>
          </w:p>
        </w:tc>
      </w:tr>
    </w:tbl>
    <w:p w14:paraId="047B1FF1" w14:textId="77777777" w:rsidR="00A071DB" w:rsidRDefault="009F1AF9">
      <w:pPr>
        <w:spacing w:after="138" w:line="300" w:lineRule="auto"/>
        <w:ind w:left="-15" w:right="318"/>
      </w:pPr>
      <w:r>
        <w:t xml:space="preserve">The </w:t>
      </w:r>
      <w:proofErr w:type="spellStart"/>
      <w:r>
        <w:t>orderless</w:t>
      </w:r>
      <w:proofErr w:type="spellEnd"/>
      <w:r>
        <w:t xml:space="preserve"> aggregation layer is comprised of a collection of statistical functions, i.e., </w:t>
      </w:r>
      <w:proofErr w:type="spellStart"/>
      <w:r>
        <w:rPr>
          <w:rFonts w:ascii="Cambria" w:eastAsia="Cambria" w:hAnsi="Cambria" w:cs="Cambria"/>
          <w:i/>
        </w:rPr>
        <w:t>F</w:t>
      </w:r>
      <w:r>
        <w:rPr>
          <w:rFonts w:ascii="Cambria" w:eastAsia="Cambria" w:hAnsi="Cambria" w:cs="Cambria"/>
          <w:i/>
          <w:vertAlign w:val="subscript"/>
        </w:rPr>
        <w:t>Agg</w:t>
      </w:r>
      <w:proofErr w:type="spellEnd"/>
      <w:r>
        <w:rPr>
          <w:rFonts w:ascii="Cambria" w:eastAsia="Cambria" w:hAnsi="Cambria" w:cs="Cambria"/>
          <w:i/>
          <w:vertAlign w:val="subscript"/>
        </w:rPr>
        <w:t xml:space="preserve"> </w:t>
      </w:r>
      <w:r>
        <w:rPr>
          <w:rFonts w:ascii="Cambria" w:eastAsia="Cambria" w:hAnsi="Cambria" w:cs="Cambria"/>
        </w:rPr>
        <w:t>= {</w:t>
      </w:r>
      <w:proofErr w:type="spellStart"/>
      <w:proofErr w:type="gramStart"/>
      <w:r>
        <w:rPr>
          <w:rFonts w:ascii="Cambria" w:eastAsia="Cambria" w:hAnsi="Cambria" w:cs="Cambria"/>
          <w:i/>
        </w:rPr>
        <w:t>F</w:t>
      </w:r>
      <w:r>
        <w:rPr>
          <w:rFonts w:ascii="Cambria" w:eastAsia="Cambria" w:hAnsi="Cambria" w:cs="Cambria"/>
          <w:i/>
          <w:vertAlign w:val="subscript"/>
        </w:rPr>
        <w:t>Agg</w:t>
      </w:r>
      <w:r>
        <w:rPr>
          <w:rFonts w:ascii="Cambria" w:eastAsia="Cambria" w:hAnsi="Cambria" w:cs="Cambria"/>
          <w:i/>
          <w:vertAlign w:val="superscript"/>
        </w:rPr>
        <w:t>u</w:t>
      </w:r>
      <w:proofErr w:type="spellEnd"/>
      <w:r>
        <w:rPr>
          <w:rFonts w:ascii="Cambria" w:eastAsia="Cambria" w:hAnsi="Cambria" w:cs="Cambria"/>
          <w:i/>
          <w:vertAlign w:val="superscript"/>
        </w:rPr>
        <w:t xml:space="preserve"> </w:t>
      </w:r>
      <w:r>
        <w:rPr>
          <w:rFonts w:ascii="Cambria" w:eastAsia="Cambria" w:hAnsi="Cambria" w:cs="Cambria"/>
        </w:rPr>
        <w:t>}</w:t>
      </w:r>
      <w:r>
        <w:rPr>
          <w:rFonts w:ascii="Cambria" w:eastAsia="Cambria" w:hAnsi="Cambria" w:cs="Cambria"/>
          <w:i/>
          <w:vertAlign w:val="subscript"/>
        </w:rPr>
        <w:t>u</w:t>
      </w:r>
      <w:proofErr w:type="gramEnd"/>
      <w:r>
        <w:rPr>
          <w:rFonts w:ascii="Cambria" w:eastAsia="Cambria" w:hAnsi="Cambria" w:cs="Cambria"/>
          <w:vertAlign w:val="subscript"/>
        </w:rPr>
        <w:t>∈[1</w:t>
      </w:r>
      <w:r>
        <w:rPr>
          <w:rFonts w:ascii="Cambria" w:eastAsia="Cambria" w:hAnsi="Cambria" w:cs="Cambria"/>
          <w:i/>
          <w:vertAlign w:val="subscript"/>
        </w:rPr>
        <w:t>,U</w:t>
      </w:r>
      <w:r>
        <w:rPr>
          <w:rFonts w:ascii="Cambria" w:eastAsia="Cambria" w:hAnsi="Cambria" w:cs="Cambria"/>
          <w:vertAlign w:val="subscript"/>
        </w:rPr>
        <w:t>]</w:t>
      </w:r>
      <w:r>
        <w:t xml:space="preserve">. Each </w:t>
      </w:r>
      <w:proofErr w:type="spellStart"/>
      <w:r>
        <w:rPr>
          <w:rFonts w:ascii="Cambria" w:eastAsia="Cambria" w:hAnsi="Cambria" w:cs="Cambria"/>
          <w:i/>
        </w:rPr>
        <w:t>F</w:t>
      </w:r>
      <w:r>
        <w:rPr>
          <w:rFonts w:ascii="Cambria" w:eastAsia="Cambria" w:hAnsi="Cambria" w:cs="Cambria"/>
          <w:i/>
          <w:vertAlign w:val="subscript"/>
        </w:rPr>
        <w:t>Agg</w:t>
      </w:r>
      <w:r>
        <w:rPr>
          <w:rFonts w:ascii="Cambria" w:eastAsia="Cambria" w:hAnsi="Cambria" w:cs="Cambria"/>
          <w:i/>
          <w:vertAlign w:val="superscript"/>
        </w:rPr>
        <w:t>u</w:t>
      </w:r>
      <w:proofErr w:type="spellEnd"/>
      <w:r>
        <w:rPr>
          <w:rFonts w:ascii="Cambria" w:eastAsia="Cambria" w:hAnsi="Cambria" w:cs="Cambria"/>
          <w:i/>
          <w:vertAlign w:val="superscript"/>
        </w:rPr>
        <w:t xml:space="preserve"> </w:t>
      </w:r>
      <w:r>
        <w:t xml:space="preserve">computes </w:t>
      </w:r>
      <w:r>
        <w:rPr>
          <w:rFonts w:ascii="Cambria" w:eastAsia="Cambria" w:hAnsi="Cambria" w:cs="Cambria"/>
          <w:i/>
        </w:rPr>
        <w:t xml:space="preserve">Blob </w:t>
      </w:r>
      <w:r>
        <w:t xml:space="preserve">returned by the shared CNNs. In our work, we propose to have </w:t>
      </w:r>
      <w:r>
        <w:rPr>
          <w:rFonts w:ascii="Cambria" w:eastAsia="Cambria" w:hAnsi="Cambria" w:cs="Cambria"/>
          <w:i/>
        </w:rPr>
        <w:t xml:space="preserve">U </w:t>
      </w:r>
      <w:r>
        <w:rPr>
          <w:rFonts w:ascii="Cambria" w:eastAsia="Cambria" w:hAnsi="Cambria" w:cs="Cambria"/>
        </w:rPr>
        <w:t>= {</w:t>
      </w:r>
      <w:r>
        <w:rPr>
          <w:rFonts w:ascii="Cambria" w:eastAsia="Cambria" w:hAnsi="Cambria" w:cs="Cambria"/>
          <w:i/>
        </w:rPr>
        <w:t>max, mean</w:t>
      </w:r>
      <w:r>
        <w:rPr>
          <w:rFonts w:ascii="Cambria" w:eastAsia="Cambria" w:hAnsi="Cambria" w:cs="Cambria"/>
        </w:rPr>
        <w:t>}</w:t>
      </w:r>
      <w:r>
        <w:t xml:space="preserve">. The outputs of the functions in </w:t>
      </w:r>
      <w:r>
        <w:rPr>
          <w:rFonts w:ascii="Cambria" w:eastAsia="Cambria" w:hAnsi="Cambria" w:cs="Cambria"/>
          <w:i/>
        </w:rPr>
        <w:t xml:space="preserve">U </w:t>
      </w:r>
      <w:r>
        <w:t xml:space="preserve">are concatenated to produce a </w:t>
      </w:r>
      <w:proofErr w:type="spellStart"/>
      <w:r>
        <w:rPr>
          <w:rFonts w:ascii="Cambria" w:eastAsia="Cambria" w:hAnsi="Cambria" w:cs="Cambria"/>
          <w:i/>
        </w:rPr>
        <w:t>K</w:t>
      </w:r>
      <w:r>
        <w:rPr>
          <w:rFonts w:ascii="Cambria" w:eastAsia="Cambria" w:hAnsi="Cambria" w:cs="Cambria"/>
          <w:i/>
          <w:vertAlign w:val="subscript"/>
        </w:rPr>
        <w:t>stat</w:t>
      </w:r>
      <w:proofErr w:type="spellEnd"/>
      <w:r>
        <w:t xml:space="preserve">-dimensional feature vectors. Two fully connected layers are followed for implementing of multi-patch aggregation component. The whole structure can be expressed as a function </w:t>
      </w:r>
      <w:proofErr w:type="gramStart"/>
      <w:r>
        <w:rPr>
          <w:rFonts w:ascii="Cambria" w:eastAsia="Cambria" w:hAnsi="Cambria" w:cs="Cambria"/>
          <w:i/>
        </w:rPr>
        <w:t xml:space="preserve">f </w:t>
      </w:r>
      <w:r>
        <w:rPr>
          <w:rFonts w:ascii="Cambria" w:eastAsia="Cambria" w:hAnsi="Cambria" w:cs="Cambria"/>
        </w:rPr>
        <w:t>:</w:t>
      </w:r>
      <w:proofErr w:type="gramEnd"/>
      <w:r>
        <w:rPr>
          <w:rFonts w:ascii="Cambria" w:eastAsia="Cambria" w:hAnsi="Cambria" w:cs="Cambria"/>
        </w:rPr>
        <w:t xml:space="preserve"> {</w:t>
      </w:r>
      <w:r>
        <w:rPr>
          <w:rFonts w:ascii="Cambria" w:eastAsia="Cambria" w:hAnsi="Cambria" w:cs="Cambria"/>
          <w:i/>
        </w:rPr>
        <w:t>Blob</w:t>
      </w:r>
      <w:r>
        <w:rPr>
          <w:rFonts w:ascii="Cambria" w:eastAsia="Cambria" w:hAnsi="Cambria" w:cs="Cambria"/>
        </w:rPr>
        <w:t xml:space="preserve">} → </w:t>
      </w:r>
      <w:proofErr w:type="spellStart"/>
      <w:r>
        <w:rPr>
          <w:rFonts w:ascii="Cambria" w:eastAsia="Cambria" w:hAnsi="Cambria" w:cs="Cambria"/>
          <w:i/>
        </w:rPr>
        <w:t>K</w:t>
      </w:r>
      <w:r>
        <w:rPr>
          <w:rFonts w:ascii="Cambria" w:eastAsia="Cambria" w:hAnsi="Cambria" w:cs="Cambria"/>
          <w:i/>
          <w:vertAlign w:val="subscript"/>
        </w:rPr>
        <w:t>stat</w:t>
      </w:r>
      <w:proofErr w:type="spellEnd"/>
      <w:r>
        <w:t>:</w:t>
      </w:r>
    </w:p>
    <w:p w14:paraId="02850A24" w14:textId="77777777" w:rsidR="00A071DB" w:rsidRDefault="009F1AF9">
      <w:pPr>
        <w:tabs>
          <w:tab w:val="center" w:pos="2382"/>
          <w:tab w:val="right" w:pos="4725"/>
        </w:tabs>
        <w:spacing w:after="165" w:line="259" w:lineRule="auto"/>
        <w:ind w:right="-15" w:firstLine="0"/>
        <w:jc w:val="left"/>
      </w:pPr>
      <w:r>
        <w:rPr>
          <w:sz w:val="22"/>
        </w:rPr>
        <w:tab/>
      </w:r>
      <w:r>
        <w:rPr>
          <w:noProof/>
        </w:rPr>
        <w:drawing>
          <wp:inline distT="0" distB="0" distL="0" distR="0" wp14:anchorId="77B26D13" wp14:editId="130F7105">
            <wp:extent cx="2121408" cy="167640"/>
            <wp:effectExtent l="0" t="0" r="0" b="0"/>
            <wp:docPr id="24375" name="Picture 24375"/>
            <wp:cNvGraphicFramePr/>
            <a:graphic xmlns:a="http://schemas.openxmlformats.org/drawingml/2006/main">
              <a:graphicData uri="http://schemas.openxmlformats.org/drawingml/2006/picture">
                <pic:pic xmlns:pic="http://schemas.openxmlformats.org/drawingml/2006/picture">
                  <pic:nvPicPr>
                    <pic:cNvPr id="24375" name="Picture 24375"/>
                    <pic:cNvPicPr/>
                  </pic:nvPicPr>
                  <pic:blipFill>
                    <a:blip r:embed="rId18"/>
                    <a:stretch>
                      <a:fillRect/>
                    </a:stretch>
                  </pic:blipFill>
                  <pic:spPr>
                    <a:xfrm>
                      <a:off x="0" y="0"/>
                      <a:ext cx="2121408" cy="167640"/>
                    </a:xfrm>
                    <a:prstGeom prst="rect">
                      <a:avLst/>
                    </a:prstGeom>
                  </pic:spPr>
                </pic:pic>
              </a:graphicData>
            </a:graphic>
          </wp:inline>
        </w:drawing>
      </w:r>
      <w:r>
        <w:tab/>
        <w:t>(3)</w:t>
      </w:r>
    </w:p>
    <w:p w14:paraId="44E2B349" w14:textId="77777777" w:rsidR="00A071DB" w:rsidRDefault="009F1AF9">
      <w:pPr>
        <w:spacing w:after="159"/>
        <w:ind w:left="-15" w:firstLine="0"/>
      </w:pPr>
      <w:r>
        <w:lastRenderedPageBreak/>
        <w:t xml:space="preserve">where </w:t>
      </w:r>
      <w:r>
        <w:rPr>
          <w:rFonts w:ascii="Cambria" w:eastAsia="Cambria" w:hAnsi="Cambria" w:cs="Cambria"/>
        </w:rPr>
        <w:t xml:space="preserve">⊕ </w:t>
      </w:r>
      <w:r>
        <w:t xml:space="preserve">is a vector concatenation operator which produces a column vector, </w:t>
      </w:r>
      <w:r>
        <w:rPr>
          <w:rFonts w:ascii="Cambria" w:eastAsia="Cambria" w:hAnsi="Cambria" w:cs="Cambria"/>
          <w:i/>
        </w:rPr>
        <w:t xml:space="preserve">W </w:t>
      </w:r>
      <w:r>
        <w:rPr>
          <w:rFonts w:ascii="Cambria" w:eastAsia="Cambria" w:hAnsi="Cambria" w:cs="Cambria"/>
        </w:rPr>
        <w:t xml:space="preserve">∈ </w:t>
      </w:r>
      <w:proofErr w:type="spellStart"/>
      <w:r>
        <w:rPr>
          <w:rFonts w:ascii="Cambria" w:eastAsia="Cambria" w:hAnsi="Cambria" w:cs="Cambria"/>
          <w:i/>
          <w:vertAlign w:val="superscript"/>
        </w:rPr>
        <w:t>K</w:t>
      </w:r>
      <w:r>
        <w:rPr>
          <w:rFonts w:ascii="Cambria" w:eastAsia="Cambria" w:hAnsi="Cambria" w:cs="Cambria"/>
          <w:i/>
          <w:sz w:val="15"/>
          <w:vertAlign w:val="superscript"/>
        </w:rPr>
        <w:t>stat</w:t>
      </w:r>
      <w:r>
        <w:rPr>
          <w:rFonts w:ascii="Cambria" w:eastAsia="Cambria" w:hAnsi="Cambria" w:cs="Cambria"/>
          <w:vertAlign w:val="superscript"/>
        </w:rPr>
        <w:t>×</w:t>
      </w:r>
      <w:r>
        <w:rPr>
          <w:rFonts w:ascii="Cambria" w:eastAsia="Cambria" w:hAnsi="Cambria" w:cs="Cambria"/>
          <w:i/>
          <w:vertAlign w:val="superscript"/>
        </w:rPr>
        <w:t>UK</w:t>
      </w:r>
      <w:proofErr w:type="spellEnd"/>
      <w:r>
        <w:rPr>
          <w:rFonts w:ascii="Cambria" w:eastAsia="Cambria" w:hAnsi="Cambria" w:cs="Cambria"/>
          <w:i/>
          <w:vertAlign w:val="superscript"/>
        </w:rPr>
        <w:t xml:space="preserve"> </w:t>
      </w:r>
      <w:r>
        <w:t xml:space="preserve">is the parameters of the fully-connected layer. Fig. 3.1 shows an example of Statistics Aggregation Structure with </w:t>
      </w:r>
      <w:r>
        <w:rPr>
          <w:rFonts w:ascii="Cambria" w:eastAsia="Cambria" w:hAnsi="Cambria" w:cs="Cambria"/>
          <w:i/>
        </w:rPr>
        <w:t xml:space="preserve">M </w:t>
      </w:r>
      <w:r>
        <w:rPr>
          <w:rFonts w:ascii="Cambria" w:eastAsia="Cambria" w:hAnsi="Cambria" w:cs="Cambria"/>
        </w:rPr>
        <w:t xml:space="preserve">= 5 </w:t>
      </w:r>
      <w:r>
        <w:t xml:space="preserve">and </w:t>
      </w:r>
      <w:r>
        <w:rPr>
          <w:rFonts w:ascii="Cambria" w:eastAsia="Cambria" w:hAnsi="Cambria" w:cs="Cambria"/>
          <w:i/>
        </w:rPr>
        <w:t xml:space="preserve">K </w:t>
      </w:r>
      <w:r>
        <w:rPr>
          <w:rFonts w:ascii="Cambria" w:eastAsia="Cambria" w:hAnsi="Cambria" w:cs="Cambria"/>
        </w:rPr>
        <w:t>= 3</w:t>
      </w:r>
      <w:r>
        <w:t xml:space="preserve">. In practice, the feature dimension </w:t>
      </w:r>
      <w:r>
        <w:rPr>
          <w:rFonts w:ascii="Cambria" w:eastAsia="Cambria" w:hAnsi="Cambria" w:cs="Cambria"/>
          <w:i/>
        </w:rPr>
        <w:t xml:space="preserve">K </w:t>
      </w:r>
      <w:r>
        <w:rPr>
          <w:rFonts w:ascii="Cambria" w:eastAsia="Cambria" w:hAnsi="Cambria" w:cs="Cambria"/>
        </w:rPr>
        <w:t>= 4096</w:t>
      </w:r>
      <w:r>
        <w:t>.</w:t>
      </w:r>
    </w:p>
    <w:p w14:paraId="4804D7CE" w14:textId="77777777" w:rsidR="00A071DB" w:rsidRDefault="009F1AF9">
      <w:pPr>
        <w:pStyle w:val="Heading2"/>
        <w:ind w:left="369" w:hanging="384"/>
      </w:pPr>
      <w:r>
        <w:t>Layout-Aware Subnet</w:t>
      </w:r>
    </w:p>
    <w:p w14:paraId="7CD7D3F9" w14:textId="77777777" w:rsidR="00A071DB" w:rsidRDefault="009F1AF9">
      <w:pPr>
        <w:ind w:left="-15"/>
      </w:pPr>
      <w:r>
        <w:t xml:space="preserve">The layout of an image is another critical ingredient that affecting aesthetics. Good and balanced composition could make an image look more appealing even if the scene being shot is normal. In this paper, we develop a novel Layout-aware subnet, and combine it with the Multi-Patch subnet to effectively enhance the performance of our proposed A-Lamp CNN. To effectively represent image layout, we construct </w:t>
      </w:r>
      <w:r>
        <w:rPr>
          <w:i/>
        </w:rPr>
        <w:t>Attribute-graph</w:t>
      </w:r>
      <w:r>
        <w:t>, which is an undirected fully connected graph, incorporating both local and global image characteristics. As can be seen from Fig. 3.2, the graph nodes characterize salient objects as well as the overall scene context using node attributes, while the edges capture the object topology.</w:t>
      </w:r>
    </w:p>
    <w:p w14:paraId="7EEBE500" w14:textId="77777777" w:rsidR="00A071DB" w:rsidRDefault="009F1AF9">
      <w:pPr>
        <w:spacing w:after="51"/>
        <w:ind w:left="-15"/>
      </w:pPr>
      <w:r>
        <w:t xml:space="preserve">We first employ a trained CNN [45] to localize the salient objects. Let </w:t>
      </w:r>
      <w:proofErr w:type="gramStart"/>
      <w:r>
        <w:rPr>
          <w:rFonts w:ascii="Cambria" w:eastAsia="Cambria" w:hAnsi="Cambria" w:cs="Cambria"/>
        </w:rPr>
        <w:t>I :</w:t>
      </w:r>
      <w:proofErr w:type="gramEnd"/>
      <w:r>
        <w:rPr>
          <w:rFonts w:ascii="Cambria" w:eastAsia="Cambria" w:hAnsi="Cambria" w:cs="Cambria"/>
        </w:rPr>
        <w:t xml:space="preserve"> {</w:t>
      </w:r>
      <w:proofErr w:type="spellStart"/>
      <w:r>
        <w:rPr>
          <w:rFonts w:ascii="Cambria" w:eastAsia="Cambria" w:hAnsi="Cambria" w:cs="Cambria"/>
        </w:rPr>
        <w:t>B</w:t>
      </w:r>
      <w:r>
        <w:rPr>
          <w:rFonts w:ascii="Cambria" w:eastAsia="Cambria" w:hAnsi="Cambria" w:cs="Cambria"/>
          <w:i/>
          <w:vertAlign w:val="subscript"/>
        </w:rPr>
        <w:t>i</w:t>
      </w:r>
      <w:r>
        <w:rPr>
          <w:rFonts w:ascii="Cambria" w:eastAsia="Cambria" w:hAnsi="Cambria" w:cs="Cambria"/>
          <w:i/>
        </w:rPr>
        <w:t>,s</w:t>
      </w:r>
      <w:r>
        <w:rPr>
          <w:rFonts w:ascii="Cambria" w:eastAsia="Cambria" w:hAnsi="Cambria" w:cs="Cambria"/>
          <w:i/>
          <w:vertAlign w:val="subscript"/>
        </w:rPr>
        <w:t>i</w:t>
      </w:r>
      <w:proofErr w:type="spellEnd"/>
      <w:r>
        <w:rPr>
          <w:rFonts w:ascii="Cambria" w:eastAsia="Cambria" w:hAnsi="Cambria" w:cs="Cambria"/>
        </w:rPr>
        <w:t>}</w:t>
      </w:r>
      <w:proofErr w:type="spellStart"/>
      <w:r>
        <w:rPr>
          <w:rFonts w:ascii="Cambria" w:eastAsia="Cambria" w:hAnsi="Cambria" w:cs="Cambria"/>
          <w:i/>
          <w:vertAlign w:val="subscript"/>
        </w:rPr>
        <w:t>N</w:t>
      </w:r>
      <w:r>
        <w:rPr>
          <w:rFonts w:ascii="Cambria" w:eastAsia="Cambria" w:hAnsi="Cambria" w:cs="Cambria"/>
          <w:i/>
          <w:sz w:val="15"/>
          <w:vertAlign w:val="subscript"/>
        </w:rPr>
        <w:t>obj</w:t>
      </w:r>
      <w:proofErr w:type="spellEnd"/>
      <w:r>
        <w:rPr>
          <w:rFonts w:ascii="Cambria" w:eastAsia="Cambria" w:hAnsi="Cambria" w:cs="Cambria"/>
          <w:i/>
          <w:sz w:val="15"/>
          <w:vertAlign w:val="subscript"/>
        </w:rPr>
        <w:t xml:space="preserve"> </w:t>
      </w:r>
      <w:r>
        <w:t xml:space="preserve">denotes a set of detected objects in image </w:t>
      </w:r>
      <w:r>
        <w:rPr>
          <w:rFonts w:ascii="Cambria" w:eastAsia="Cambria" w:hAnsi="Cambria" w:cs="Cambria"/>
        </w:rPr>
        <w:t>I</w:t>
      </w:r>
      <w:r>
        <w:t xml:space="preserve">, where each object is labeled by a bounding box </w:t>
      </w:r>
      <w:r>
        <w:rPr>
          <w:rFonts w:ascii="Cambria" w:eastAsia="Cambria" w:hAnsi="Cambria" w:cs="Cambria"/>
        </w:rPr>
        <w:t>B</w:t>
      </w:r>
      <w:r>
        <w:rPr>
          <w:rFonts w:ascii="Cambria" w:eastAsia="Cambria" w:hAnsi="Cambria" w:cs="Cambria"/>
          <w:i/>
          <w:vertAlign w:val="subscript"/>
        </w:rPr>
        <w:t xml:space="preserve">i </w:t>
      </w:r>
      <w:r>
        <w:t xml:space="preserve">and associated with a confidence score </w:t>
      </w:r>
      <w:proofErr w:type="spellStart"/>
      <w:r>
        <w:rPr>
          <w:rFonts w:ascii="Cambria" w:eastAsia="Cambria" w:hAnsi="Cambria" w:cs="Cambria"/>
          <w:i/>
        </w:rPr>
        <w:t>s</w:t>
      </w:r>
      <w:r>
        <w:rPr>
          <w:rFonts w:ascii="Cambria" w:eastAsia="Cambria" w:hAnsi="Cambria" w:cs="Cambria"/>
          <w:i/>
          <w:vertAlign w:val="subscript"/>
        </w:rPr>
        <w:t>i</w:t>
      </w:r>
      <w:proofErr w:type="spellEnd"/>
      <w:r>
        <w:t xml:space="preserve">, </w:t>
      </w:r>
      <w:proofErr w:type="spellStart"/>
      <w:r>
        <w:rPr>
          <w:rFonts w:ascii="Cambria" w:eastAsia="Cambria" w:hAnsi="Cambria" w:cs="Cambria"/>
          <w:i/>
        </w:rPr>
        <w:t>N</w:t>
      </w:r>
      <w:r>
        <w:rPr>
          <w:rFonts w:ascii="Cambria" w:eastAsia="Cambria" w:hAnsi="Cambria" w:cs="Cambria"/>
          <w:i/>
          <w:vertAlign w:val="subscript"/>
        </w:rPr>
        <w:t>obj</w:t>
      </w:r>
      <w:proofErr w:type="spellEnd"/>
      <w:r>
        <w:rPr>
          <w:rFonts w:ascii="Cambria" w:eastAsia="Cambria" w:hAnsi="Cambria" w:cs="Cambria"/>
          <w:i/>
          <w:vertAlign w:val="subscript"/>
        </w:rPr>
        <w:t xml:space="preserve"> </w:t>
      </w:r>
      <w:r>
        <w:t xml:space="preserve">denotes the number of objects. Here </w:t>
      </w:r>
      <w:r>
        <w:rPr>
          <w:rFonts w:ascii="Cambria" w:eastAsia="Cambria" w:hAnsi="Cambria" w:cs="Cambria"/>
          <w:i/>
        </w:rPr>
        <w:t>G</w:t>
      </w:r>
      <w:r>
        <w:rPr>
          <w:rFonts w:ascii="Cambria" w:eastAsia="Cambria" w:hAnsi="Cambria" w:cs="Cambria"/>
        </w:rPr>
        <w:t>(</w:t>
      </w:r>
      <w:proofErr w:type="gramStart"/>
      <w:r>
        <w:rPr>
          <w:rFonts w:ascii="Cambria" w:eastAsia="Cambria" w:hAnsi="Cambria" w:cs="Cambria"/>
          <w:i/>
        </w:rPr>
        <w:t>V,E</w:t>
      </w:r>
      <w:proofErr w:type="gramEnd"/>
      <w:r>
        <w:rPr>
          <w:rFonts w:ascii="Cambria" w:eastAsia="Cambria" w:hAnsi="Cambria" w:cs="Cambria"/>
        </w:rPr>
        <w:t xml:space="preserve">) </w:t>
      </w:r>
      <w:r>
        <w:t xml:space="preserve">is an undirected fully connected graph. </w:t>
      </w:r>
      <w:r>
        <w:rPr>
          <w:rFonts w:ascii="Cambria" w:eastAsia="Cambria" w:hAnsi="Cambria" w:cs="Cambria"/>
          <w:i/>
        </w:rPr>
        <w:t xml:space="preserve">V </w:t>
      </w:r>
      <w:r>
        <w:rPr>
          <w:rFonts w:ascii="Cambria" w:eastAsia="Cambria" w:hAnsi="Cambria" w:cs="Cambria"/>
        </w:rPr>
        <w:t>= {</w:t>
      </w:r>
      <w:proofErr w:type="spellStart"/>
      <w:proofErr w:type="gramStart"/>
      <w:r>
        <w:rPr>
          <w:rFonts w:ascii="Cambria" w:eastAsia="Cambria" w:hAnsi="Cambria" w:cs="Cambria"/>
          <w:i/>
        </w:rPr>
        <w:t>V</w:t>
      </w:r>
      <w:r>
        <w:rPr>
          <w:rFonts w:ascii="Cambria" w:eastAsia="Cambria" w:hAnsi="Cambria" w:cs="Cambria"/>
          <w:i/>
          <w:vertAlign w:val="subscript"/>
        </w:rPr>
        <w:t>local</w:t>
      </w:r>
      <w:r>
        <w:rPr>
          <w:rFonts w:ascii="Cambria" w:eastAsia="Cambria" w:hAnsi="Cambria" w:cs="Cambria"/>
          <w:i/>
        </w:rPr>
        <w:t>,V</w:t>
      </w:r>
      <w:r>
        <w:rPr>
          <w:rFonts w:ascii="Cambria" w:eastAsia="Cambria" w:hAnsi="Cambria" w:cs="Cambria"/>
          <w:i/>
          <w:vertAlign w:val="subscript"/>
        </w:rPr>
        <w:t>global</w:t>
      </w:r>
      <w:proofErr w:type="spellEnd"/>
      <w:proofErr w:type="gramEnd"/>
      <w:r>
        <w:rPr>
          <w:rFonts w:ascii="Cambria" w:eastAsia="Cambria" w:hAnsi="Cambria" w:cs="Cambria"/>
        </w:rPr>
        <w:t xml:space="preserve">} </w:t>
      </w:r>
      <w:r>
        <w:t xml:space="preserve">represents the nodes and </w:t>
      </w:r>
      <w:r>
        <w:rPr>
          <w:rFonts w:ascii="Cambria" w:eastAsia="Cambria" w:hAnsi="Cambria" w:cs="Cambria"/>
          <w:i/>
        </w:rPr>
        <w:t xml:space="preserve">E </w:t>
      </w:r>
      <w:r>
        <w:t xml:space="preserve">represents the set of edges connecting the nodes. Each object present in the image contributes to a graph node resulting in a total of </w:t>
      </w:r>
      <w:proofErr w:type="spellStart"/>
      <w:r>
        <w:rPr>
          <w:rFonts w:ascii="Cambria" w:eastAsia="Cambria" w:hAnsi="Cambria" w:cs="Cambria"/>
          <w:i/>
        </w:rPr>
        <w:t>N</w:t>
      </w:r>
      <w:r>
        <w:rPr>
          <w:rFonts w:ascii="Cambria" w:eastAsia="Cambria" w:hAnsi="Cambria" w:cs="Cambria"/>
          <w:i/>
          <w:vertAlign w:val="subscript"/>
        </w:rPr>
        <w:t>obj</w:t>
      </w:r>
      <w:proofErr w:type="spellEnd"/>
      <w:r>
        <w:rPr>
          <w:rFonts w:ascii="Cambria" w:eastAsia="Cambria" w:hAnsi="Cambria" w:cs="Cambria"/>
          <w:i/>
          <w:vertAlign w:val="subscript"/>
        </w:rPr>
        <w:t xml:space="preserve"> </w:t>
      </w:r>
      <w:r>
        <w:t>local nodes</w:t>
      </w:r>
    </w:p>
    <w:p w14:paraId="3ABD206B" w14:textId="77777777" w:rsidR="00A071DB" w:rsidRDefault="009F1AF9">
      <w:pPr>
        <w:spacing w:after="66"/>
        <w:ind w:left="-15" w:firstLine="0"/>
      </w:pPr>
      <w:proofErr w:type="spellStart"/>
      <w:r>
        <w:rPr>
          <w:rFonts w:ascii="Cambria" w:eastAsia="Cambria" w:hAnsi="Cambria" w:cs="Cambria"/>
          <w:i/>
        </w:rPr>
        <w:t>V</w:t>
      </w:r>
      <w:r>
        <w:rPr>
          <w:rFonts w:ascii="Cambria" w:eastAsia="Cambria" w:hAnsi="Cambria" w:cs="Cambria"/>
          <w:i/>
          <w:vertAlign w:val="subscript"/>
        </w:rPr>
        <w:t>local</w:t>
      </w:r>
      <w:proofErr w:type="spellEnd"/>
      <w:r>
        <w:rPr>
          <w:rFonts w:ascii="Cambria" w:eastAsia="Cambria" w:hAnsi="Cambria" w:cs="Cambria"/>
          <w:i/>
          <w:vertAlign w:val="subscript"/>
        </w:rPr>
        <w:t xml:space="preserve"> </w:t>
      </w:r>
      <w:r>
        <w:rPr>
          <w:rFonts w:ascii="Cambria" w:eastAsia="Cambria" w:hAnsi="Cambria" w:cs="Cambria"/>
        </w:rPr>
        <w:t>= {</w:t>
      </w:r>
      <w:r>
        <w:rPr>
          <w:rFonts w:ascii="Cambria" w:eastAsia="Cambria" w:hAnsi="Cambria" w:cs="Cambria"/>
          <w:i/>
        </w:rPr>
        <w:t>v</w:t>
      </w:r>
      <w:proofErr w:type="gramStart"/>
      <w:r>
        <w:rPr>
          <w:rFonts w:ascii="Cambria" w:eastAsia="Cambria" w:hAnsi="Cambria" w:cs="Cambria"/>
          <w:vertAlign w:val="subscript"/>
        </w:rPr>
        <w:t>1</w:t>
      </w:r>
      <w:r>
        <w:rPr>
          <w:rFonts w:ascii="Cambria" w:eastAsia="Cambria" w:hAnsi="Cambria" w:cs="Cambria"/>
          <w:i/>
        </w:rPr>
        <w:t>,</w:t>
      </w:r>
      <w:r>
        <w:rPr>
          <w:rFonts w:ascii="Cambria" w:eastAsia="Cambria" w:hAnsi="Cambria" w:cs="Cambria"/>
        </w:rPr>
        <w:t>·</w:t>
      </w:r>
      <w:proofErr w:type="gramEnd"/>
      <w:r>
        <w:rPr>
          <w:rFonts w:ascii="Cambria" w:eastAsia="Cambria" w:hAnsi="Cambria" w:cs="Cambria"/>
        </w:rPr>
        <w:t xml:space="preserve"> · ·</w:t>
      </w:r>
      <w:r>
        <w:rPr>
          <w:rFonts w:ascii="Cambria" w:eastAsia="Cambria" w:hAnsi="Cambria" w:cs="Cambria"/>
          <w:i/>
        </w:rPr>
        <w:t>,</w:t>
      </w:r>
      <w:proofErr w:type="spellStart"/>
      <w:r>
        <w:rPr>
          <w:rFonts w:ascii="Cambria" w:eastAsia="Cambria" w:hAnsi="Cambria" w:cs="Cambria"/>
          <w:i/>
        </w:rPr>
        <w:t>v</w:t>
      </w:r>
      <w:r>
        <w:rPr>
          <w:rFonts w:ascii="Cambria" w:eastAsia="Cambria" w:hAnsi="Cambria" w:cs="Cambria"/>
          <w:i/>
          <w:vertAlign w:val="subscript"/>
        </w:rPr>
        <w:t>N</w:t>
      </w:r>
      <w:r>
        <w:rPr>
          <w:rFonts w:ascii="Cambria" w:eastAsia="Cambria" w:hAnsi="Cambria" w:cs="Cambria"/>
          <w:i/>
          <w:sz w:val="15"/>
          <w:vertAlign w:val="subscript"/>
        </w:rPr>
        <w:t>obj</w:t>
      </w:r>
      <w:proofErr w:type="spellEnd"/>
      <w:r>
        <w:rPr>
          <w:rFonts w:ascii="Cambria" w:eastAsia="Cambria" w:hAnsi="Cambria" w:cs="Cambria"/>
        </w:rPr>
        <w:t>}</w:t>
      </w:r>
      <w:r>
        <w:t xml:space="preserve">. The global node </w:t>
      </w:r>
      <w:proofErr w:type="spellStart"/>
      <w:r>
        <w:rPr>
          <w:rFonts w:ascii="Cambria" w:eastAsia="Cambria" w:hAnsi="Cambria" w:cs="Cambria"/>
          <w:i/>
        </w:rPr>
        <w:t>V</w:t>
      </w:r>
      <w:r>
        <w:rPr>
          <w:rFonts w:ascii="Cambria" w:eastAsia="Cambria" w:hAnsi="Cambria" w:cs="Cambria"/>
          <w:i/>
          <w:vertAlign w:val="subscript"/>
        </w:rPr>
        <w:t>global</w:t>
      </w:r>
      <w:proofErr w:type="spellEnd"/>
      <w:r>
        <w:rPr>
          <w:rFonts w:ascii="Cambria" w:eastAsia="Cambria" w:hAnsi="Cambria" w:cs="Cambria"/>
          <w:i/>
          <w:vertAlign w:val="subscript"/>
        </w:rPr>
        <w:t xml:space="preserve"> </w:t>
      </w:r>
      <w:r>
        <w:t xml:space="preserve">represents the background. An image with </w:t>
      </w:r>
      <w:proofErr w:type="spellStart"/>
      <w:r>
        <w:rPr>
          <w:rFonts w:ascii="Cambria" w:eastAsia="Cambria" w:hAnsi="Cambria" w:cs="Cambria"/>
          <w:i/>
        </w:rPr>
        <w:t>N</w:t>
      </w:r>
      <w:r>
        <w:rPr>
          <w:rFonts w:ascii="Cambria" w:eastAsia="Cambria" w:hAnsi="Cambria" w:cs="Cambria"/>
          <w:i/>
          <w:vertAlign w:val="subscript"/>
        </w:rPr>
        <w:t>obj</w:t>
      </w:r>
      <w:proofErr w:type="spellEnd"/>
      <w:r>
        <w:rPr>
          <w:rFonts w:ascii="Cambria" w:eastAsia="Cambria" w:hAnsi="Cambria" w:cs="Cambria"/>
          <w:i/>
          <w:vertAlign w:val="subscript"/>
        </w:rPr>
        <w:t xml:space="preserve"> </w:t>
      </w:r>
      <w:r>
        <w:t xml:space="preserve">objects is thus transformed into a graph having </w:t>
      </w:r>
      <w:proofErr w:type="spellStart"/>
      <w:r>
        <w:rPr>
          <w:rFonts w:ascii="Cambria" w:eastAsia="Cambria" w:hAnsi="Cambria" w:cs="Cambria"/>
          <w:i/>
        </w:rPr>
        <w:t>N</w:t>
      </w:r>
      <w:r>
        <w:rPr>
          <w:rFonts w:ascii="Cambria" w:eastAsia="Cambria" w:hAnsi="Cambria" w:cs="Cambria"/>
          <w:i/>
          <w:vertAlign w:val="subscript"/>
        </w:rPr>
        <w:t>obj</w:t>
      </w:r>
      <w:proofErr w:type="spellEnd"/>
      <w:r>
        <w:rPr>
          <w:rFonts w:ascii="Cambria" w:eastAsia="Cambria" w:hAnsi="Cambria" w:cs="Cambria"/>
          <w:i/>
          <w:vertAlign w:val="subscript"/>
        </w:rPr>
        <w:t xml:space="preserve"> </w:t>
      </w:r>
      <w:r>
        <w:rPr>
          <w:rFonts w:ascii="Cambria" w:eastAsia="Cambria" w:hAnsi="Cambria" w:cs="Cambria"/>
        </w:rPr>
        <w:t xml:space="preserve">+1 </w:t>
      </w:r>
      <w:r>
        <w:t xml:space="preserve">nodes. We define two kind of edges, i.e. local edges and global edges. Where local edges refer to the edges between two local nodes, there will be </w:t>
      </w:r>
      <w:r>
        <w:rPr>
          <w:rFonts w:ascii="Cambria" w:eastAsia="Cambria" w:hAnsi="Cambria" w:cs="Cambria"/>
        </w:rPr>
        <w:t>(</w:t>
      </w:r>
      <w:proofErr w:type="spellStart"/>
      <w:r>
        <w:rPr>
          <w:rFonts w:ascii="Cambria" w:eastAsia="Cambria" w:hAnsi="Cambria" w:cs="Cambria"/>
          <w:i/>
        </w:rPr>
        <w:t>N</w:t>
      </w:r>
      <w:r>
        <w:rPr>
          <w:rFonts w:ascii="Cambria" w:eastAsia="Cambria" w:hAnsi="Cambria" w:cs="Cambria"/>
          <w:i/>
          <w:vertAlign w:val="subscript"/>
        </w:rPr>
        <w:t>obj</w:t>
      </w:r>
      <w:proofErr w:type="spellEnd"/>
      <w:r>
        <w:rPr>
          <w:rFonts w:ascii="Cambria" w:eastAsia="Cambria" w:hAnsi="Cambria" w:cs="Cambria"/>
          <w:i/>
          <w:vertAlign w:val="subscript"/>
        </w:rPr>
        <w:t xml:space="preserve"> </w:t>
      </w:r>
      <w:r>
        <w:rPr>
          <w:rFonts w:ascii="Cambria" w:eastAsia="Cambria" w:hAnsi="Cambria" w:cs="Cambria"/>
        </w:rPr>
        <w:t xml:space="preserve">−1)! </w:t>
      </w:r>
      <w:r>
        <w:t xml:space="preserve">such edges. The edges connecting local nodes and global node are global edges, there will be </w:t>
      </w:r>
      <w:proofErr w:type="spellStart"/>
      <w:r>
        <w:rPr>
          <w:rFonts w:ascii="Cambria" w:eastAsia="Cambria" w:hAnsi="Cambria" w:cs="Cambria"/>
          <w:i/>
        </w:rPr>
        <w:t>N</w:t>
      </w:r>
      <w:r>
        <w:rPr>
          <w:rFonts w:ascii="Cambria" w:eastAsia="Cambria" w:hAnsi="Cambria" w:cs="Cambria"/>
          <w:i/>
          <w:vertAlign w:val="subscript"/>
        </w:rPr>
        <w:t>obj</w:t>
      </w:r>
      <w:proofErr w:type="spellEnd"/>
      <w:r>
        <w:rPr>
          <w:rFonts w:ascii="Cambria" w:eastAsia="Cambria" w:hAnsi="Cambria" w:cs="Cambria"/>
          <w:i/>
          <w:vertAlign w:val="subscript"/>
        </w:rPr>
        <w:t xml:space="preserve"> </w:t>
      </w:r>
      <w:r>
        <w:t>such edges.</w:t>
      </w:r>
    </w:p>
    <w:p w14:paraId="0491869C" w14:textId="77777777" w:rsidR="00A071DB" w:rsidRDefault="009F1AF9">
      <w:pPr>
        <w:ind w:left="-15" w:right="318"/>
      </w:pPr>
      <w:r>
        <w:t xml:space="preserve">Each local node is represented using local attributes. These local attributes are limited to the area occupied by </w:t>
      </w:r>
      <w:r>
        <w:t>the bounding box of that particular object. The global node captures the overall essence of the image. The features of the model are defined so as to capture the spatial configuration of the image components. The local features capture the relative arrangement of the objects with respect to each other while the global features define the positioning of the objects in the image. The features are represented by</w:t>
      </w:r>
    </w:p>
    <w:p w14:paraId="5DE5CB10" w14:textId="77777777" w:rsidR="00A071DB" w:rsidRDefault="009F1AF9">
      <w:pPr>
        <w:spacing w:after="66" w:line="259" w:lineRule="auto"/>
        <w:ind w:left="-57" w:firstLine="0"/>
        <w:jc w:val="left"/>
      </w:pPr>
      <w:r>
        <w:rPr>
          <w:noProof/>
        </w:rPr>
        <w:drawing>
          <wp:inline distT="0" distB="0" distL="0" distR="0" wp14:anchorId="526F9978" wp14:editId="1E5F6378">
            <wp:extent cx="2993137" cy="432816"/>
            <wp:effectExtent l="0" t="0" r="0" b="0"/>
            <wp:docPr id="24376" name="Picture 24376"/>
            <wp:cNvGraphicFramePr/>
            <a:graphic xmlns:a="http://schemas.openxmlformats.org/drawingml/2006/main">
              <a:graphicData uri="http://schemas.openxmlformats.org/drawingml/2006/picture">
                <pic:pic xmlns:pic="http://schemas.openxmlformats.org/drawingml/2006/picture">
                  <pic:nvPicPr>
                    <pic:cNvPr id="24376" name="Picture 24376"/>
                    <pic:cNvPicPr/>
                  </pic:nvPicPr>
                  <pic:blipFill>
                    <a:blip r:embed="rId19"/>
                    <a:stretch>
                      <a:fillRect/>
                    </a:stretch>
                  </pic:blipFill>
                  <pic:spPr>
                    <a:xfrm>
                      <a:off x="0" y="0"/>
                      <a:ext cx="2993137" cy="432816"/>
                    </a:xfrm>
                    <a:prstGeom prst="rect">
                      <a:avLst/>
                    </a:prstGeom>
                  </pic:spPr>
                </pic:pic>
              </a:graphicData>
            </a:graphic>
          </wp:inline>
        </w:drawing>
      </w:r>
    </w:p>
    <w:p w14:paraId="53AC0E16" w14:textId="77777777" w:rsidR="00A071DB" w:rsidRDefault="009F1AF9">
      <w:pPr>
        <w:spacing w:after="247"/>
        <w:ind w:left="-15" w:right="318" w:firstLine="0"/>
      </w:pPr>
      <w:proofErr w:type="spellStart"/>
      <w:r>
        <w:rPr>
          <w:rFonts w:ascii="Cambria" w:eastAsia="Cambria" w:hAnsi="Cambria" w:cs="Cambria"/>
          <w:i/>
        </w:rPr>
        <w:t>e</w:t>
      </w:r>
      <w:r>
        <w:rPr>
          <w:rFonts w:ascii="Cambria" w:eastAsia="Cambria" w:hAnsi="Cambria" w:cs="Cambria"/>
          <w:i/>
          <w:vertAlign w:val="subscript"/>
        </w:rPr>
        <w:t>ij</w:t>
      </w:r>
      <w:proofErr w:type="spellEnd"/>
      <w:r>
        <w:rPr>
          <w:rFonts w:ascii="Cambria" w:eastAsia="Cambria" w:hAnsi="Cambria" w:cs="Cambria"/>
          <w:i/>
          <w:vertAlign w:val="subscript"/>
        </w:rPr>
        <w:t xml:space="preserve"> </w:t>
      </w:r>
      <w:r>
        <w:t xml:space="preserve">represents the edge connecting node </w:t>
      </w:r>
      <w:r>
        <w:rPr>
          <w:rFonts w:ascii="Cambria" w:eastAsia="Cambria" w:hAnsi="Cambria" w:cs="Cambria"/>
          <w:i/>
        </w:rPr>
        <w:t>v</w:t>
      </w:r>
      <w:r>
        <w:rPr>
          <w:rFonts w:ascii="Cambria" w:eastAsia="Cambria" w:hAnsi="Cambria" w:cs="Cambria"/>
          <w:i/>
          <w:vertAlign w:val="subscript"/>
        </w:rPr>
        <w:t xml:space="preserve">i </w:t>
      </w:r>
      <w:r>
        <w:t xml:space="preserve">to node </w:t>
      </w:r>
      <w:proofErr w:type="spellStart"/>
      <w:r>
        <w:rPr>
          <w:rFonts w:ascii="Cambria" w:eastAsia="Cambria" w:hAnsi="Cambria" w:cs="Cambria"/>
          <w:i/>
        </w:rPr>
        <w:t>v</w:t>
      </w:r>
      <w:r>
        <w:rPr>
          <w:rFonts w:ascii="Cambria" w:eastAsia="Cambria" w:hAnsi="Cambria" w:cs="Cambria"/>
          <w:i/>
          <w:vertAlign w:val="subscript"/>
        </w:rPr>
        <w:t>j</w:t>
      </w:r>
      <w:proofErr w:type="spellEnd"/>
      <w:r>
        <w:t xml:space="preserve">. </w:t>
      </w:r>
      <w:r>
        <w:rPr>
          <w:rFonts w:ascii="Cambria" w:eastAsia="Cambria" w:hAnsi="Cambria" w:cs="Cambria"/>
          <w:i/>
        </w:rPr>
        <w:t>µ</w:t>
      </w:r>
      <w:proofErr w:type="spellStart"/>
      <w:r>
        <w:rPr>
          <w:rFonts w:ascii="Cambria" w:eastAsia="Cambria" w:hAnsi="Cambria" w:cs="Cambria"/>
          <w:i/>
          <w:vertAlign w:val="subscript"/>
        </w:rPr>
        <w:t>ij</w:t>
      </w:r>
      <w:proofErr w:type="spellEnd"/>
      <w:r>
        <w:rPr>
          <w:rFonts w:ascii="Cambria" w:eastAsia="Cambria" w:hAnsi="Cambria" w:cs="Cambria"/>
          <w:i/>
          <w:vertAlign w:val="subscript"/>
        </w:rPr>
        <w:t xml:space="preserve"> </w:t>
      </w:r>
      <w:r>
        <w:t xml:space="preserve">is the spatial distance between object centroids. </w:t>
      </w:r>
      <w:proofErr w:type="spellStart"/>
      <w:r>
        <w:rPr>
          <w:rFonts w:ascii="Cambria" w:eastAsia="Cambria" w:hAnsi="Cambria" w:cs="Cambria"/>
          <w:i/>
        </w:rPr>
        <w:t>θ</w:t>
      </w:r>
      <w:r>
        <w:rPr>
          <w:rFonts w:ascii="Cambria" w:eastAsia="Cambria" w:hAnsi="Cambria" w:cs="Cambria"/>
          <w:i/>
          <w:vertAlign w:val="subscript"/>
        </w:rPr>
        <w:t>ij</w:t>
      </w:r>
      <w:proofErr w:type="spellEnd"/>
      <w:r>
        <w:rPr>
          <w:rFonts w:ascii="Cambria" w:eastAsia="Cambria" w:hAnsi="Cambria" w:cs="Cambria"/>
          <w:i/>
          <w:vertAlign w:val="subscript"/>
        </w:rPr>
        <w:t xml:space="preserve"> </w:t>
      </w:r>
      <w:r>
        <w:t xml:space="preserve">represents the angle of the graph edge with respect to the horizontal taken in the anti-clockwise direction. It indicates the relative spatial organization of the two objects. </w:t>
      </w:r>
      <w:proofErr w:type="spellStart"/>
      <w:r>
        <w:rPr>
          <w:rFonts w:ascii="Cambria" w:eastAsia="Cambria" w:hAnsi="Cambria" w:cs="Cambria"/>
          <w:i/>
        </w:rPr>
        <w:t>o</w:t>
      </w:r>
      <w:r>
        <w:rPr>
          <w:rFonts w:ascii="Cambria" w:eastAsia="Cambria" w:hAnsi="Cambria" w:cs="Cambria"/>
          <w:i/>
          <w:vertAlign w:val="subscript"/>
        </w:rPr>
        <w:t>ij</w:t>
      </w:r>
      <w:proofErr w:type="spellEnd"/>
      <w:r>
        <w:rPr>
          <w:rFonts w:ascii="Cambria" w:eastAsia="Cambria" w:hAnsi="Cambria" w:cs="Cambria"/>
          <w:i/>
          <w:vertAlign w:val="subscript"/>
        </w:rPr>
        <w:t xml:space="preserve"> </w:t>
      </w:r>
      <w:r>
        <w:t>represents the amount of overlap between the bounding boxes of the two objects and is given by</w:t>
      </w:r>
    </w:p>
    <w:p w14:paraId="0AA543B4" w14:textId="77777777" w:rsidR="00A071DB" w:rsidRDefault="009F1AF9">
      <w:pPr>
        <w:tabs>
          <w:tab w:val="center" w:pos="2368"/>
          <w:tab w:val="right" w:pos="4725"/>
        </w:tabs>
        <w:spacing w:after="282" w:line="259" w:lineRule="auto"/>
        <w:ind w:firstLine="0"/>
        <w:jc w:val="left"/>
      </w:pPr>
      <w:r>
        <w:rPr>
          <w:sz w:val="22"/>
        </w:rPr>
        <w:tab/>
      </w:r>
      <w:r>
        <w:rPr>
          <w:noProof/>
        </w:rPr>
        <w:drawing>
          <wp:inline distT="0" distB="0" distL="0" distR="0" wp14:anchorId="4C77A206" wp14:editId="248F9932">
            <wp:extent cx="1621536" cy="310896"/>
            <wp:effectExtent l="0" t="0" r="0" b="0"/>
            <wp:docPr id="24377" name="Picture 24377"/>
            <wp:cNvGraphicFramePr/>
            <a:graphic xmlns:a="http://schemas.openxmlformats.org/drawingml/2006/main">
              <a:graphicData uri="http://schemas.openxmlformats.org/drawingml/2006/picture">
                <pic:pic xmlns:pic="http://schemas.openxmlformats.org/drawingml/2006/picture">
                  <pic:nvPicPr>
                    <pic:cNvPr id="24377" name="Picture 24377"/>
                    <pic:cNvPicPr/>
                  </pic:nvPicPr>
                  <pic:blipFill>
                    <a:blip r:embed="rId20"/>
                    <a:stretch>
                      <a:fillRect/>
                    </a:stretch>
                  </pic:blipFill>
                  <pic:spPr>
                    <a:xfrm>
                      <a:off x="0" y="0"/>
                      <a:ext cx="1621536" cy="310896"/>
                    </a:xfrm>
                    <a:prstGeom prst="rect">
                      <a:avLst/>
                    </a:prstGeom>
                  </pic:spPr>
                </pic:pic>
              </a:graphicData>
            </a:graphic>
          </wp:inline>
        </w:drawing>
      </w:r>
      <w:r>
        <w:tab/>
        <w:t>(5)</w:t>
      </w:r>
    </w:p>
    <w:p w14:paraId="0122FE7A" w14:textId="77777777" w:rsidR="00A071DB" w:rsidRDefault="009F1AF9">
      <w:pPr>
        <w:ind w:left="-15" w:right="318" w:firstLine="0"/>
      </w:pPr>
      <w:r>
        <w:t xml:space="preserve">where </w:t>
      </w:r>
      <w:r>
        <w:rPr>
          <w:rFonts w:ascii="Cambria" w:eastAsia="Cambria" w:hAnsi="Cambria" w:cs="Cambria"/>
          <w:i/>
        </w:rPr>
        <w:t>area</w:t>
      </w:r>
      <w:r>
        <w:rPr>
          <w:rFonts w:ascii="Cambria" w:eastAsia="Cambria" w:hAnsi="Cambria" w:cs="Cambria"/>
        </w:rPr>
        <w:t>(</w:t>
      </w:r>
      <w:r>
        <w:rPr>
          <w:rFonts w:ascii="Cambria" w:eastAsia="Cambria" w:hAnsi="Cambria" w:cs="Cambria"/>
          <w:i/>
        </w:rPr>
        <w:t>v</w:t>
      </w:r>
      <w:r>
        <w:rPr>
          <w:rFonts w:ascii="Cambria" w:eastAsia="Cambria" w:hAnsi="Cambria" w:cs="Cambria"/>
          <w:i/>
          <w:vertAlign w:val="subscript"/>
        </w:rPr>
        <w:t>i</w:t>
      </w:r>
      <w:r>
        <w:rPr>
          <w:rFonts w:ascii="Cambria" w:eastAsia="Cambria" w:hAnsi="Cambria" w:cs="Cambria"/>
        </w:rPr>
        <w:t xml:space="preserve">) </w:t>
      </w:r>
      <w:r>
        <w:t xml:space="preserve">is the fraction of the image area occupied by the </w:t>
      </w:r>
      <w:proofErr w:type="spellStart"/>
      <w:r>
        <w:rPr>
          <w:rFonts w:ascii="Cambria" w:eastAsia="Cambria" w:hAnsi="Cambria" w:cs="Cambria"/>
          <w:i/>
        </w:rPr>
        <w:t>i</w:t>
      </w:r>
      <w:r>
        <w:rPr>
          <w:rFonts w:ascii="Cambria" w:eastAsia="Cambria" w:hAnsi="Cambria" w:cs="Cambria"/>
          <w:i/>
          <w:vertAlign w:val="superscript"/>
        </w:rPr>
        <w:t>th</w:t>
      </w:r>
      <w:proofErr w:type="spellEnd"/>
      <w:r>
        <w:rPr>
          <w:rFonts w:ascii="Cambria" w:eastAsia="Cambria" w:hAnsi="Cambria" w:cs="Cambria"/>
          <w:i/>
          <w:vertAlign w:val="superscript"/>
        </w:rPr>
        <w:t xml:space="preserve"> </w:t>
      </w:r>
      <w:r>
        <w:t xml:space="preserve">bounding box. The intersection of the two bounding boxes is normalized by the smaller of the bounding boxes to ensure the overlap score of one, when a smaller object is inside a larger one. </w:t>
      </w:r>
      <w:r>
        <w:rPr>
          <w:rFonts w:ascii="Cambria" w:eastAsia="Cambria" w:hAnsi="Cambria" w:cs="Cambria"/>
          <w:i/>
        </w:rPr>
        <w:t>µ</w:t>
      </w:r>
      <w:proofErr w:type="spellStart"/>
      <w:r>
        <w:rPr>
          <w:rFonts w:ascii="Cambria" w:eastAsia="Cambria" w:hAnsi="Cambria" w:cs="Cambria"/>
          <w:i/>
          <w:vertAlign w:val="subscript"/>
        </w:rPr>
        <w:t>ig</w:t>
      </w:r>
      <w:proofErr w:type="spellEnd"/>
      <w:r>
        <w:rPr>
          <w:rFonts w:ascii="Cambria" w:eastAsia="Cambria" w:hAnsi="Cambria" w:cs="Cambria"/>
          <w:i/>
          <w:vertAlign w:val="subscript"/>
        </w:rPr>
        <w:t xml:space="preserve"> </w:t>
      </w:r>
      <w:r>
        <w:t xml:space="preserve">and </w:t>
      </w:r>
      <w:proofErr w:type="spellStart"/>
      <w:r>
        <w:rPr>
          <w:rFonts w:ascii="Cambria" w:eastAsia="Cambria" w:hAnsi="Cambria" w:cs="Cambria"/>
          <w:i/>
        </w:rPr>
        <w:t>θ</w:t>
      </w:r>
      <w:r>
        <w:rPr>
          <w:rFonts w:ascii="Cambria" w:eastAsia="Cambria" w:hAnsi="Cambria" w:cs="Cambria"/>
          <w:i/>
          <w:vertAlign w:val="subscript"/>
        </w:rPr>
        <w:t>ig</w:t>
      </w:r>
      <w:proofErr w:type="spellEnd"/>
      <w:r>
        <w:rPr>
          <w:rFonts w:ascii="Cambria" w:eastAsia="Cambria" w:hAnsi="Cambria" w:cs="Cambria"/>
          <w:i/>
          <w:vertAlign w:val="subscript"/>
        </w:rPr>
        <w:t xml:space="preserve"> </w:t>
      </w:r>
      <w:r>
        <w:t xml:space="preserve">are the magnitude and orientation of the edge connecting the centroid of the object corresponding to node </w:t>
      </w:r>
      <w:r>
        <w:rPr>
          <w:rFonts w:ascii="Cambria" w:eastAsia="Cambria" w:hAnsi="Cambria" w:cs="Cambria"/>
          <w:i/>
        </w:rPr>
        <w:t>v</w:t>
      </w:r>
      <w:r>
        <w:rPr>
          <w:rFonts w:ascii="Cambria" w:eastAsia="Cambria" w:hAnsi="Cambria" w:cs="Cambria"/>
          <w:i/>
          <w:vertAlign w:val="subscript"/>
        </w:rPr>
        <w:t xml:space="preserve">i </w:t>
      </w:r>
      <w:r>
        <w:t>to the global centroid. The global</w:t>
      </w:r>
    </w:p>
    <w:tbl>
      <w:tblPr>
        <w:tblStyle w:val="TableGrid"/>
        <w:tblpPr w:vertAnchor="text" w:horzAnchor="margin"/>
        <w:tblOverlap w:val="never"/>
        <w:tblW w:w="9900" w:type="dxa"/>
        <w:tblInd w:w="0" w:type="dxa"/>
        <w:tblCellMar>
          <w:left w:w="1313" w:type="dxa"/>
          <w:right w:w="1362" w:type="dxa"/>
        </w:tblCellMar>
        <w:tblLook w:val="04A0" w:firstRow="1" w:lastRow="0" w:firstColumn="1" w:lastColumn="0" w:noHBand="0" w:noVBand="1"/>
      </w:tblPr>
      <w:tblGrid>
        <w:gridCol w:w="9900"/>
      </w:tblGrid>
      <w:tr w:rsidR="00A071DB" w14:paraId="61653BCD" w14:textId="77777777">
        <w:trPr>
          <w:trHeight w:val="160"/>
        </w:trPr>
        <w:tc>
          <w:tcPr>
            <w:tcW w:w="3632" w:type="dxa"/>
            <w:tcBorders>
              <w:top w:val="nil"/>
              <w:left w:val="nil"/>
              <w:bottom w:val="nil"/>
              <w:right w:val="nil"/>
            </w:tcBorders>
            <w:vAlign w:val="bottom"/>
          </w:tcPr>
          <w:p w14:paraId="368936A2" w14:textId="77777777" w:rsidR="00A071DB" w:rsidRDefault="009F1AF9">
            <w:pPr>
              <w:spacing w:after="118" w:line="259" w:lineRule="auto"/>
              <w:ind w:firstLine="0"/>
              <w:jc w:val="left"/>
            </w:pPr>
            <w:r>
              <w:rPr>
                <w:noProof/>
              </w:rPr>
              <w:drawing>
                <wp:inline distT="0" distB="0" distL="0" distR="0" wp14:anchorId="33F4E4E9" wp14:editId="54FE9F00">
                  <wp:extent cx="4588002" cy="1687068"/>
                  <wp:effectExtent l="0" t="0" r="0" b="0"/>
                  <wp:docPr id="1121" name="Picture 1121"/>
                  <wp:cNvGraphicFramePr/>
                  <a:graphic xmlns:a="http://schemas.openxmlformats.org/drawingml/2006/main">
                    <a:graphicData uri="http://schemas.openxmlformats.org/drawingml/2006/picture">
                      <pic:pic xmlns:pic="http://schemas.openxmlformats.org/drawingml/2006/picture">
                        <pic:nvPicPr>
                          <pic:cNvPr id="1121" name="Picture 1121"/>
                          <pic:cNvPicPr/>
                        </pic:nvPicPr>
                        <pic:blipFill>
                          <a:blip r:embed="rId21"/>
                          <a:stretch>
                            <a:fillRect/>
                          </a:stretch>
                        </pic:blipFill>
                        <pic:spPr>
                          <a:xfrm>
                            <a:off x="0" y="0"/>
                            <a:ext cx="4588002" cy="1687068"/>
                          </a:xfrm>
                          <a:prstGeom prst="rect">
                            <a:avLst/>
                          </a:prstGeom>
                        </pic:spPr>
                      </pic:pic>
                    </a:graphicData>
                  </a:graphic>
                </wp:inline>
              </w:drawing>
            </w:r>
          </w:p>
          <w:p w14:paraId="4901B40D" w14:textId="77777777" w:rsidR="00A071DB" w:rsidRDefault="009F1AF9">
            <w:pPr>
              <w:spacing w:after="0" w:line="259" w:lineRule="auto"/>
              <w:ind w:left="1821" w:firstLine="0"/>
            </w:pPr>
            <w:r>
              <w:rPr>
                <w:sz w:val="18"/>
              </w:rPr>
              <w:t>Figure 4. Architecture of the Layout-Aware subnet</w:t>
            </w:r>
          </w:p>
        </w:tc>
      </w:tr>
    </w:tbl>
    <w:p w14:paraId="03B40297" w14:textId="77777777" w:rsidR="00A071DB" w:rsidRDefault="009F1AF9">
      <w:pPr>
        <w:spacing w:after="57"/>
        <w:ind w:left="-15" w:firstLine="0"/>
      </w:pPr>
      <w:r>
        <w:t>centroid is computed by:</w:t>
      </w:r>
    </w:p>
    <w:p w14:paraId="2BD4098A" w14:textId="77777777" w:rsidR="00A071DB" w:rsidRDefault="009F1AF9">
      <w:pPr>
        <w:tabs>
          <w:tab w:val="center" w:pos="2382"/>
          <w:tab w:val="right" w:pos="4725"/>
        </w:tabs>
        <w:spacing w:after="136" w:line="259" w:lineRule="auto"/>
        <w:ind w:right="-15" w:firstLine="0"/>
        <w:jc w:val="left"/>
      </w:pPr>
      <w:r>
        <w:rPr>
          <w:sz w:val="22"/>
        </w:rPr>
        <w:tab/>
      </w:r>
      <w:r>
        <w:rPr>
          <w:noProof/>
        </w:rPr>
        <w:drawing>
          <wp:inline distT="0" distB="0" distL="0" distR="0" wp14:anchorId="4726B378" wp14:editId="32BFCEB9">
            <wp:extent cx="758952" cy="377952"/>
            <wp:effectExtent l="0" t="0" r="0" b="0"/>
            <wp:docPr id="24378" name="Picture 24378"/>
            <wp:cNvGraphicFramePr/>
            <a:graphic xmlns:a="http://schemas.openxmlformats.org/drawingml/2006/main">
              <a:graphicData uri="http://schemas.openxmlformats.org/drawingml/2006/picture">
                <pic:pic xmlns:pic="http://schemas.openxmlformats.org/drawingml/2006/picture">
                  <pic:nvPicPr>
                    <pic:cNvPr id="24378" name="Picture 24378"/>
                    <pic:cNvPicPr/>
                  </pic:nvPicPr>
                  <pic:blipFill>
                    <a:blip r:embed="rId22"/>
                    <a:stretch>
                      <a:fillRect/>
                    </a:stretch>
                  </pic:blipFill>
                  <pic:spPr>
                    <a:xfrm>
                      <a:off x="0" y="0"/>
                      <a:ext cx="758952" cy="377952"/>
                    </a:xfrm>
                    <a:prstGeom prst="rect">
                      <a:avLst/>
                    </a:prstGeom>
                  </pic:spPr>
                </pic:pic>
              </a:graphicData>
            </a:graphic>
          </wp:inline>
        </w:drawing>
      </w:r>
      <w:r>
        <w:tab/>
        <w:t>(6)</w:t>
      </w:r>
    </w:p>
    <w:p w14:paraId="007EACD5" w14:textId="77777777" w:rsidR="00A071DB" w:rsidRDefault="009F1AF9">
      <w:pPr>
        <w:ind w:left="-15" w:firstLine="0"/>
      </w:pPr>
      <w:r>
        <w:t xml:space="preserve">where </w:t>
      </w:r>
      <w:proofErr w:type="spellStart"/>
      <w:r>
        <w:rPr>
          <w:rFonts w:ascii="Cambria" w:eastAsia="Cambria" w:hAnsi="Cambria" w:cs="Cambria"/>
          <w:i/>
        </w:rPr>
        <w:t>c</w:t>
      </w:r>
      <w:r>
        <w:rPr>
          <w:rFonts w:ascii="Cambria" w:eastAsia="Cambria" w:hAnsi="Cambria" w:cs="Cambria"/>
          <w:i/>
          <w:vertAlign w:val="subscript"/>
        </w:rPr>
        <w:t>k</w:t>
      </w:r>
      <w:proofErr w:type="spellEnd"/>
      <w:r>
        <w:rPr>
          <w:rFonts w:ascii="Cambria" w:eastAsia="Cambria" w:hAnsi="Cambria" w:cs="Cambria"/>
          <w:i/>
          <w:vertAlign w:val="subscript"/>
        </w:rPr>
        <w:t xml:space="preserve"> </w:t>
      </w:r>
      <w:r>
        <w:t xml:space="preserve">represents the centroid of the </w:t>
      </w:r>
      <w:r>
        <w:rPr>
          <w:rFonts w:ascii="Cambria" w:eastAsia="Cambria" w:hAnsi="Cambria" w:cs="Cambria"/>
          <w:i/>
        </w:rPr>
        <w:t>k</w:t>
      </w:r>
      <w:r>
        <w:rPr>
          <w:rFonts w:ascii="Cambria" w:eastAsia="Cambria" w:hAnsi="Cambria" w:cs="Cambria"/>
          <w:i/>
          <w:vertAlign w:val="superscript"/>
        </w:rPr>
        <w:t xml:space="preserve">th </w:t>
      </w:r>
      <w:r>
        <w:t xml:space="preserve">local node. The global centroid represents the center of the geometrical layout of the objects in the image. The edges connecting </w:t>
      </w:r>
      <w:r>
        <w:lastRenderedPageBreak/>
        <w:t>each object to the global node illustrate the placement of that object with respect to the overall object topology.</w:t>
      </w:r>
    </w:p>
    <w:p w14:paraId="16B9159D" w14:textId="77777777" w:rsidR="00A071DB" w:rsidRDefault="009F1AF9">
      <w:pPr>
        <w:spacing w:after="204"/>
        <w:ind w:left="-15"/>
      </w:pPr>
      <w:r>
        <w:t xml:space="preserve">The architecture of our proposed </w:t>
      </w:r>
      <w:r>
        <w:rPr>
          <w:i/>
        </w:rPr>
        <w:t xml:space="preserve">Layout-Aware subnet </w:t>
      </w:r>
      <w:r>
        <w:t xml:space="preserve">is shown in Fig. 3.2. As we can see, an aggregation layer is adopted to concatenate the constructed attribute graphs into a feature vector </w:t>
      </w:r>
      <w:r>
        <w:rPr>
          <w:rFonts w:ascii="Cambria" w:eastAsia="Cambria" w:hAnsi="Cambria" w:cs="Cambria"/>
          <w:i/>
        </w:rPr>
        <w:t>~ν</w:t>
      </w:r>
      <w:r>
        <w:t xml:space="preserve">, and further combined with the </w:t>
      </w:r>
      <w:proofErr w:type="spellStart"/>
      <w:r>
        <w:rPr>
          <w:i/>
        </w:rPr>
        <w:t>MultiPatch</w:t>
      </w:r>
      <w:proofErr w:type="spellEnd"/>
      <w:r>
        <w:rPr>
          <w:i/>
        </w:rPr>
        <w:t xml:space="preserve"> subnet</w:t>
      </w:r>
      <w:r>
        <w:t xml:space="preserve">, which can be seen in Fig. 3. By statistical study, we find that, the confidence score is very low when </w:t>
      </w:r>
      <w:proofErr w:type="spellStart"/>
      <w:r>
        <w:rPr>
          <w:rFonts w:ascii="Cambria" w:eastAsia="Cambria" w:hAnsi="Cambria" w:cs="Cambria"/>
          <w:i/>
        </w:rPr>
        <w:t>N</w:t>
      </w:r>
      <w:r>
        <w:rPr>
          <w:rFonts w:ascii="Cambria" w:eastAsia="Cambria" w:hAnsi="Cambria" w:cs="Cambria"/>
          <w:i/>
          <w:vertAlign w:val="subscript"/>
        </w:rPr>
        <w:t>obj</w:t>
      </w:r>
      <w:proofErr w:type="spellEnd"/>
      <w:r>
        <w:rPr>
          <w:rFonts w:ascii="Cambria" w:eastAsia="Cambria" w:hAnsi="Cambria" w:cs="Cambria"/>
          <w:i/>
          <w:vertAlign w:val="subscript"/>
        </w:rPr>
        <w:t xml:space="preserve"> </w:t>
      </w:r>
      <w:r>
        <w:rPr>
          <w:rFonts w:ascii="Cambria" w:eastAsia="Cambria" w:hAnsi="Cambria" w:cs="Cambria"/>
        </w:rPr>
        <w:t>≥ 5</w:t>
      </w:r>
      <w:r>
        <w:t xml:space="preserve">. Therefore, we set </w:t>
      </w:r>
      <w:proofErr w:type="spellStart"/>
      <w:r>
        <w:rPr>
          <w:rFonts w:ascii="Cambria" w:eastAsia="Cambria" w:hAnsi="Cambria" w:cs="Cambria"/>
          <w:i/>
        </w:rPr>
        <w:t>N</w:t>
      </w:r>
      <w:r>
        <w:rPr>
          <w:rFonts w:ascii="Cambria" w:eastAsia="Cambria" w:hAnsi="Cambria" w:cs="Cambria"/>
          <w:i/>
          <w:vertAlign w:val="subscript"/>
        </w:rPr>
        <w:t>obj</w:t>
      </w:r>
      <w:proofErr w:type="spellEnd"/>
      <w:r>
        <w:rPr>
          <w:rFonts w:ascii="Cambria" w:eastAsia="Cambria" w:hAnsi="Cambria" w:cs="Cambria"/>
          <w:i/>
          <w:vertAlign w:val="subscript"/>
        </w:rPr>
        <w:t xml:space="preserve"> </w:t>
      </w:r>
      <w:r>
        <w:rPr>
          <w:rFonts w:ascii="Cambria" w:eastAsia="Cambria" w:hAnsi="Cambria" w:cs="Cambria"/>
        </w:rPr>
        <w:t xml:space="preserve">= 4 </w:t>
      </w:r>
      <w:r>
        <w:t xml:space="preserve">to fix the dimension of the feature vector </w:t>
      </w:r>
      <w:r>
        <w:rPr>
          <w:rFonts w:ascii="Cambria" w:eastAsia="Cambria" w:hAnsi="Cambria" w:cs="Cambria"/>
          <w:i/>
        </w:rPr>
        <w:t>~ν</w:t>
      </w:r>
      <w:r>
        <w:t>.</w:t>
      </w:r>
    </w:p>
    <w:p w14:paraId="557EDE49" w14:textId="77777777" w:rsidR="00A071DB" w:rsidRDefault="009F1AF9">
      <w:pPr>
        <w:pStyle w:val="Heading1"/>
        <w:ind w:left="224" w:hanging="239"/>
      </w:pPr>
      <w:r>
        <w:t>Implementation Details</w:t>
      </w:r>
    </w:p>
    <w:p w14:paraId="7F2268F9" w14:textId="77777777" w:rsidR="00A071DB" w:rsidRDefault="009F1AF9">
      <w:pPr>
        <w:spacing w:after="201"/>
        <w:ind w:left="-15"/>
      </w:pPr>
      <w:r>
        <w:t>In our implementation, we simplify the computational complexity and release the memory burden in training by first training the Multi-Patch subnet and then combining the layout-aware subnet to fine-tune A-Lamp. The weights of multiple shared column CNNs in the Multi-Patch subnet are initialized by the weights of VGG16 which is pre-trained on the ImageNet [17]. VGG16 is one of the state-of-</w:t>
      </w:r>
      <w:proofErr w:type="spellStart"/>
      <w:r>
        <w:t>theart</w:t>
      </w:r>
      <w:proofErr w:type="spellEnd"/>
      <w:r>
        <w:t xml:space="preserve"> object-recognition networks that has been adopted with great success to many different computer vision problems. Following [24], The number of patches in a bag is set to be 5. The patch size is fixed to be 224 </w:t>
      </w:r>
      <w:r>
        <w:rPr>
          <w:rFonts w:ascii="Cambria" w:eastAsia="Cambria" w:hAnsi="Cambria" w:cs="Cambria"/>
        </w:rPr>
        <w:t>×224 × 3</w:t>
      </w:r>
      <w:r>
        <w:t xml:space="preserve">. The base learning rate is 0.01, the weight decay is 1e-5 and momentum is 0.9. All the network training and testing are done by using the </w:t>
      </w:r>
      <w:proofErr w:type="spellStart"/>
      <w:r>
        <w:t>Caffe</w:t>
      </w:r>
      <w:proofErr w:type="spellEnd"/>
      <w:r>
        <w:t xml:space="preserve"> deep learning </w:t>
      </w:r>
      <w:proofErr w:type="gramStart"/>
      <w:r>
        <w:t>framework[</w:t>
      </w:r>
      <w:proofErr w:type="gramEnd"/>
      <w:r>
        <w:t>12]. The networks are trained with the Adam.</w:t>
      </w:r>
    </w:p>
    <w:p w14:paraId="662227DE" w14:textId="77777777" w:rsidR="00A071DB" w:rsidRDefault="009F1AF9">
      <w:pPr>
        <w:pStyle w:val="Heading1"/>
        <w:ind w:left="224" w:hanging="239"/>
      </w:pPr>
      <w:r>
        <w:t>Experiments</w:t>
      </w:r>
    </w:p>
    <w:p w14:paraId="476062F7" w14:textId="77777777" w:rsidR="00A071DB" w:rsidRDefault="009F1AF9">
      <w:pPr>
        <w:spacing w:after="192"/>
        <w:ind w:left="-15"/>
      </w:pPr>
      <w:r>
        <w:t xml:space="preserve">We systematically evaluate our method on the AVA dataset [29], which, to our best knowledge, is the largest publicly available aesthetic assessment dataset. The AVA dataset provides about 250,000 images in total. The aesthetics quality of each image in the dataset was rated on average by roughly 200 people with the ratings ranging from one to ten, with ten indicating the highest aesthetics quality. For a fair comparison, we use the same partition of training data and testing data as the previous work [22, 24, 27, 29] </w:t>
      </w:r>
      <w:proofErr w:type="gramStart"/>
      <w:r>
        <w:t>( roughly</w:t>
      </w:r>
      <w:proofErr w:type="gramEnd"/>
      <w:r>
        <w:t xml:space="preserve"> 20,0000 images for training and 19,000 images for testing). We also follow the same procedure as the previous work to assign a binary aesthetics label to each image in the benchmark. Specifically, images with mean ratings smaller than equal to 5 are labeled as low quality and those with mean ratings larger than 5 are labeled as high quality.</w:t>
      </w:r>
    </w:p>
    <w:p w14:paraId="57C1661C" w14:textId="77777777" w:rsidR="00A071DB" w:rsidRDefault="009F1AF9">
      <w:pPr>
        <w:pStyle w:val="Heading2"/>
        <w:spacing w:after="111"/>
        <w:ind w:left="369" w:hanging="384"/>
      </w:pPr>
      <w:r>
        <w:t>Comparison with the state-of-the-art</w:t>
      </w:r>
    </w:p>
    <w:p w14:paraId="31772BD8" w14:textId="77777777" w:rsidR="00A071DB" w:rsidRDefault="009F1AF9">
      <w:pPr>
        <w:spacing w:after="379"/>
        <w:ind w:left="-15" w:right="319"/>
      </w:pPr>
      <w:r>
        <w:t xml:space="preserve">We denote our </w:t>
      </w:r>
      <w:r>
        <w:rPr>
          <w:i/>
        </w:rPr>
        <w:t xml:space="preserve">Multi-Patch subnet </w:t>
      </w:r>
      <w:r>
        <w:t xml:space="preserve">as Ours-MP-Net and </w:t>
      </w:r>
      <w:r>
        <w:rPr>
          <w:i/>
        </w:rPr>
        <w:t xml:space="preserve">Layout-Aware Multi-Patch CNN </w:t>
      </w:r>
      <w:r>
        <w:t>as A-Lamp. To evaluate the proposed approach, both Ours-MP-Net and A-Lamp are compared with several state-of-the-arts in this section.</w:t>
      </w:r>
    </w:p>
    <w:p w14:paraId="43D9D7FB" w14:textId="77777777" w:rsidR="00A071DB" w:rsidRDefault="009F1AF9">
      <w:pPr>
        <w:pStyle w:val="Heading3"/>
        <w:ind w:left="583" w:hanging="598"/>
      </w:pPr>
      <w:r>
        <w:t>Analysis of adaptive Multi-Patch subnet</w:t>
      </w:r>
    </w:p>
    <w:p w14:paraId="173FA236" w14:textId="77777777" w:rsidR="00A071DB" w:rsidRDefault="009F1AF9">
      <w:pPr>
        <w:spacing w:after="32"/>
        <w:ind w:left="-15" w:right="318" w:firstLine="0"/>
      </w:pPr>
      <w:r>
        <w:t>For a fair comparison, we first perform training and testing only using our proposed Multi-Patch subnet, and evaluate Ours-MP-Net with the Deep Multi-Patch-Aggregation Network(DMA-Net) in [24]. DMA-Net is a very recent dedicated deep Multi-Patch CNN for aesthetic assessment. Specifically, DMA-Net performs multi-column CNN training and testing. Five randomly cropped patches from each image was used as training, and the label of the image is associated with the bag of patches. DMA-</w:t>
      </w:r>
      <w:proofErr w:type="spellStart"/>
      <w:r>
        <w:t>Net</w:t>
      </w:r>
      <w:r>
        <w:rPr>
          <w:sz w:val="10"/>
        </w:rPr>
        <w:t>ave</w:t>
      </w:r>
      <w:proofErr w:type="spellEnd"/>
      <w:r>
        <w:rPr>
          <w:sz w:val="10"/>
        </w:rPr>
        <w:t xml:space="preserve"> </w:t>
      </w:r>
      <w:r>
        <w:t>and DMA-</w:t>
      </w:r>
      <w:proofErr w:type="spellStart"/>
      <w:r>
        <w:t>Net</w:t>
      </w:r>
      <w:r>
        <w:rPr>
          <w:sz w:val="10"/>
        </w:rPr>
        <w:t>max</w:t>
      </w:r>
      <w:proofErr w:type="spellEnd"/>
      <w:r>
        <w:rPr>
          <w:sz w:val="10"/>
        </w:rPr>
        <w:t xml:space="preserve"> </w:t>
      </w:r>
      <w:r>
        <w:t>train deep multi-patch aggregation network using standard patch pooling scheme, where DMA-</w:t>
      </w:r>
      <w:proofErr w:type="spellStart"/>
      <w:r>
        <w:t>Net</w:t>
      </w:r>
      <w:r>
        <w:rPr>
          <w:sz w:val="10"/>
        </w:rPr>
        <w:t>ave</w:t>
      </w:r>
      <w:proofErr w:type="spellEnd"/>
      <w:r>
        <w:rPr>
          <w:sz w:val="10"/>
        </w:rPr>
        <w:t xml:space="preserve"> </w:t>
      </w:r>
      <w:r>
        <w:t>performs average pooling and DMA-</w:t>
      </w:r>
      <w:proofErr w:type="spellStart"/>
      <w:r>
        <w:t>Net</w:t>
      </w:r>
      <w:r>
        <w:rPr>
          <w:sz w:val="10"/>
        </w:rPr>
        <w:t>max</w:t>
      </w:r>
      <w:proofErr w:type="spellEnd"/>
      <w:r>
        <w:rPr>
          <w:sz w:val="10"/>
        </w:rPr>
        <w:t xml:space="preserve"> </w:t>
      </w:r>
      <w:r>
        <w:t>performs max pooling. The DMA-Net using Statistics Aggregation Structure as DMA-</w:t>
      </w:r>
      <w:proofErr w:type="spellStart"/>
      <w:r>
        <w:t>Net</w:t>
      </w:r>
      <w:r>
        <w:rPr>
          <w:sz w:val="10"/>
        </w:rPr>
        <w:t>stat</w:t>
      </w:r>
      <w:proofErr w:type="spellEnd"/>
      <w:r>
        <w:rPr>
          <w:sz w:val="10"/>
        </w:rPr>
        <w:t xml:space="preserve"> </w:t>
      </w:r>
      <w:r>
        <w:t>and Fully-Connected Sorting Aggregation Structure as DMA-</w:t>
      </w:r>
      <w:proofErr w:type="spellStart"/>
      <w:r>
        <w:t>Net</w:t>
      </w:r>
      <w:r>
        <w:rPr>
          <w:sz w:val="10"/>
        </w:rPr>
        <w:t>fc</w:t>
      </w:r>
      <w:proofErr w:type="spellEnd"/>
      <w:r>
        <w:t>.</w:t>
      </w:r>
    </w:p>
    <w:p w14:paraId="7F3EA5EA" w14:textId="77777777" w:rsidR="00A071DB" w:rsidRDefault="009F1AF9">
      <w:pPr>
        <w:ind w:left="-15"/>
      </w:pPr>
      <w:r>
        <w:t xml:space="preserve">The results are shown in Table 5.1.1. We can see </w:t>
      </w:r>
      <w:proofErr w:type="gramStart"/>
      <w:r>
        <w:t>that,</w:t>
      </w:r>
      <w:proofErr w:type="gramEnd"/>
      <w:r>
        <w:t xml:space="preserve"> our methods outperform all kinds of DMA-Net </w:t>
      </w:r>
      <w:proofErr w:type="spellStart"/>
      <w:r>
        <w:t>ar</w:t>
      </w:r>
      <w:proofErr w:type="spellEnd"/>
      <w:r>
        <w:t>-</w:t>
      </w:r>
    </w:p>
    <w:tbl>
      <w:tblPr>
        <w:tblStyle w:val="TableGrid"/>
        <w:tblW w:w="2451" w:type="dxa"/>
        <w:tblInd w:w="1112" w:type="dxa"/>
        <w:tblCellMar>
          <w:top w:w="31" w:type="dxa"/>
          <w:left w:w="139" w:type="dxa"/>
          <w:right w:w="115" w:type="dxa"/>
        </w:tblCellMar>
        <w:tblLook w:val="04A0" w:firstRow="1" w:lastRow="0" w:firstColumn="1" w:lastColumn="0" w:noHBand="0" w:noVBand="1"/>
      </w:tblPr>
      <w:tblGrid>
        <w:gridCol w:w="1432"/>
        <w:gridCol w:w="1019"/>
      </w:tblGrid>
      <w:tr w:rsidR="00A071DB" w14:paraId="1A73872C" w14:textId="77777777">
        <w:trPr>
          <w:trHeight w:val="243"/>
        </w:trPr>
        <w:tc>
          <w:tcPr>
            <w:tcW w:w="1432" w:type="dxa"/>
            <w:tcBorders>
              <w:top w:val="single" w:sz="3" w:space="0" w:color="000000"/>
              <w:left w:val="double" w:sz="3" w:space="0" w:color="000000"/>
              <w:bottom w:val="nil"/>
              <w:right w:val="single" w:sz="3" w:space="0" w:color="000000"/>
            </w:tcBorders>
          </w:tcPr>
          <w:p w14:paraId="216FF9F8" w14:textId="77777777" w:rsidR="00A071DB" w:rsidRDefault="009F1AF9">
            <w:pPr>
              <w:spacing w:after="0" w:line="259" w:lineRule="auto"/>
              <w:ind w:right="4" w:firstLine="0"/>
              <w:jc w:val="center"/>
            </w:pPr>
            <w:r>
              <w:t>DMA-</w:t>
            </w:r>
            <w:proofErr w:type="spellStart"/>
            <w:r>
              <w:t>Net</w:t>
            </w:r>
            <w:r>
              <w:rPr>
                <w:sz w:val="10"/>
              </w:rPr>
              <w:t>ave</w:t>
            </w:r>
            <w:proofErr w:type="spellEnd"/>
          </w:p>
        </w:tc>
        <w:tc>
          <w:tcPr>
            <w:tcW w:w="1019" w:type="dxa"/>
            <w:tcBorders>
              <w:top w:val="single" w:sz="3" w:space="0" w:color="000000"/>
              <w:left w:val="single" w:sz="3" w:space="0" w:color="000000"/>
              <w:bottom w:val="nil"/>
              <w:right w:val="double" w:sz="3" w:space="0" w:color="000000"/>
            </w:tcBorders>
          </w:tcPr>
          <w:p w14:paraId="5FD57197" w14:textId="77777777" w:rsidR="00A071DB" w:rsidRDefault="009F1AF9">
            <w:pPr>
              <w:spacing w:after="0" w:line="259" w:lineRule="auto"/>
              <w:ind w:right="44" w:firstLine="0"/>
              <w:jc w:val="center"/>
            </w:pPr>
            <w:r>
              <w:t xml:space="preserve">73.1 </w:t>
            </w:r>
            <w:r>
              <w:rPr>
                <w:rFonts w:ascii="Cambria" w:eastAsia="Cambria" w:hAnsi="Cambria" w:cs="Cambria"/>
              </w:rPr>
              <w:t>%</w:t>
            </w:r>
          </w:p>
        </w:tc>
      </w:tr>
      <w:tr w:rsidR="00A071DB" w14:paraId="3511C0A9" w14:textId="77777777">
        <w:trPr>
          <w:trHeight w:val="239"/>
        </w:trPr>
        <w:tc>
          <w:tcPr>
            <w:tcW w:w="1432" w:type="dxa"/>
            <w:tcBorders>
              <w:top w:val="nil"/>
              <w:left w:val="double" w:sz="3" w:space="0" w:color="000000"/>
              <w:bottom w:val="nil"/>
              <w:right w:val="single" w:sz="3" w:space="0" w:color="000000"/>
            </w:tcBorders>
          </w:tcPr>
          <w:p w14:paraId="5D156A3D" w14:textId="77777777" w:rsidR="00A071DB" w:rsidRDefault="009F1AF9">
            <w:pPr>
              <w:spacing w:after="0" w:line="259" w:lineRule="auto"/>
              <w:ind w:right="4" w:firstLine="0"/>
              <w:jc w:val="center"/>
            </w:pPr>
            <w:r>
              <w:t>DMA-</w:t>
            </w:r>
            <w:proofErr w:type="spellStart"/>
            <w:r>
              <w:t>Net</w:t>
            </w:r>
            <w:r>
              <w:rPr>
                <w:sz w:val="10"/>
              </w:rPr>
              <w:t>max</w:t>
            </w:r>
            <w:proofErr w:type="spellEnd"/>
          </w:p>
        </w:tc>
        <w:tc>
          <w:tcPr>
            <w:tcW w:w="1019" w:type="dxa"/>
            <w:tcBorders>
              <w:top w:val="nil"/>
              <w:left w:val="single" w:sz="3" w:space="0" w:color="000000"/>
              <w:bottom w:val="nil"/>
              <w:right w:val="double" w:sz="3" w:space="0" w:color="000000"/>
            </w:tcBorders>
          </w:tcPr>
          <w:p w14:paraId="19999C66" w14:textId="77777777" w:rsidR="00A071DB" w:rsidRDefault="009F1AF9">
            <w:pPr>
              <w:spacing w:after="0" w:line="259" w:lineRule="auto"/>
              <w:ind w:right="44" w:firstLine="0"/>
              <w:jc w:val="center"/>
            </w:pPr>
            <w:r>
              <w:t xml:space="preserve">73.9 </w:t>
            </w:r>
            <w:r>
              <w:rPr>
                <w:rFonts w:ascii="Cambria" w:eastAsia="Cambria" w:hAnsi="Cambria" w:cs="Cambria"/>
              </w:rPr>
              <w:t>%</w:t>
            </w:r>
          </w:p>
        </w:tc>
      </w:tr>
      <w:tr w:rsidR="00A071DB" w14:paraId="1944A78D" w14:textId="77777777">
        <w:trPr>
          <w:trHeight w:val="239"/>
        </w:trPr>
        <w:tc>
          <w:tcPr>
            <w:tcW w:w="1432" w:type="dxa"/>
            <w:tcBorders>
              <w:top w:val="nil"/>
              <w:left w:val="double" w:sz="3" w:space="0" w:color="000000"/>
              <w:bottom w:val="nil"/>
              <w:right w:val="single" w:sz="3" w:space="0" w:color="000000"/>
            </w:tcBorders>
          </w:tcPr>
          <w:p w14:paraId="0518D170" w14:textId="77777777" w:rsidR="00A071DB" w:rsidRDefault="009F1AF9">
            <w:pPr>
              <w:spacing w:after="0" w:line="259" w:lineRule="auto"/>
              <w:ind w:right="4" w:firstLine="0"/>
              <w:jc w:val="center"/>
            </w:pPr>
            <w:r>
              <w:t>DMA-</w:t>
            </w:r>
            <w:proofErr w:type="spellStart"/>
            <w:r>
              <w:t>Net</w:t>
            </w:r>
            <w:r>
              <w:rPr>
                <w:sz w:val="10"/>
              </w:rPr>
              <w:t>stat</w:t>
            </w:r>
            <w:proofErr w:type="spellEnd"/>
          </w:p>
        </w:tc>
        <w:tc>
          <w:tcPr>
            <w:tcW w:w="1019" w:type="dxa"/>
            <w:tcBorders>
              <w:top w:val="nil"/>
              <w:left w:val="single" w:sz="3" w:space="0" w:color="000000"/>
              <w:bottom w:val="nil"/>
              <w:right w:val="double" w:sz="3" w:space="0" w:color="000000"/>
            </w:tcBorders>
          </w:tcPr>
          <w:p w14:paraId="24277873" w14:textId="77777777" w:rsidR="00A071DB" w:rsidRDefault="009F1AF9">
            <w:pPr>
              <w:spacing w:after="0" w:line="259" w:lineRule="auto"/>
              <w:ind w:right="44" w:firstLine="0"/>
              <w:jc w:val="center"/>
            </w:pPr>
            <w:r>
              <w:t>75.4</w:t>
            </w:r>
            <w:r>
              <w:rPr>
                <w:rFonts w:ascii="Cambria" w:eastAsia="Cambria" w:hAnsi="Cambria" w:cs="Cambria"/>
              </w:rPr>
              <w:t>%</w:t>
            </w:r>
          </w:p>
        </w:tc>
      </w:tr>
      <w:tr w:rsidR="00A071DB" w14:paraId="723CAF42" w14:textId="77777777">
        <w:trPr>
          <w:trHeight w:val="243"/>
        </w:trPr>
        <w:tc>
          <w:tcPr>
            <w:tcW w:w="1432" w:type="dxa"/>
            <w:tcBorders>
              <w:top w:val="nil"/>
              <w:left w:val="double" w:sz="3" w:space="0" w:color="000000"/>
              <w:bottom w:val="single" w:sz="3" w:space="0" w:color="000000"/>
              <w:right w:val="single" w:sz="3" w:space="0" w:color="000000"/>
            </w:tcBorders>
          </w:tcPr>
          <w:p w14:paraId="79DC828B" w14:textId="77777777" w:rsidR="00A071DB" w:rsidRDefault="009F1AF9">
            <w:pPr>
              <w:spacing w:after="0" w:line="259" w:lineRule="auto"/>
              <w:ind w:right="4" w:firstLine="0"/>
              <w:jc w:val="center"/>
            </w:pPr>
            <w:r>
              <w:t>DMA-</w:t>
            </w:r>
            <w:proofErr w:type="spellStart"/>
            <w:r>
              <w:t>Net</w:t>
            </w:r>
            <w:r>
              <w:rPr>
                <w:sz w:val="10"/>
              </w:rPr>
              <w:t>fc</w:t>
            </w:r>
            <w:proofErr w:type="spellEnd"/>
          </w:p>
        </w:tc>
        <w:tc>
          <w:tcPr>
            <w:tcW w:w="1019" w:type="dxa"/>
            <w:tcBorders>
              <w:top w:val="nil"/>
              <w:left w:val="single" w:sz="3" w:space="0" w:color="000000"/>
              <w:bottom w:val="single" w:sz="3" w:space="0" w:color="000000"/>
              <w:right w:val="double" w:sz="3" w:space="0" w:color="000000"/>
            </w:tcBorders>
          </w:tcPr>
          <w:p w14:paraId="1B8902CA" w14:textId="77777777" w:rsidR="00A071DB" w:rsidRDefault="009F1AF9">
            <w:pPr>
              <w:spacing w:after="0" w:line="259" w:lineRule="auto"/>
              <w:ind w:right="44" w:firstLine="0"/>
              <w:jc w:val="center"/>
            </w:pPr>
            <w:r>
              <w:t>75.4</w:t>
            </w:r>
            <w:r>
              <w:rPr>
                <w:rFonts w:ascii="Cambria" w:eastAsia="Cambria" w:hAnsi="Cambria" w:cs="Cambria"/>
              </w:rPr>
              <w:t>%</w:t>
            </w:r>
          </w:p>
        </w:tc>
      </w:tr>
      <w:tr w:rsidR="00A071DB" w14:paraId="1A234FE9" w14:textId="77777777">
        <w:trPr>
          <w:trHeight w:val="247"/>
        </w:trPr>
        <w:tc>
          <w:tcPr>
            <w:tcW w:w="1432" w:type="dxa"/>
            <w:tcBorders>
              <w:top w:val="single" w:sz="3" w:space="0" w:color="000000"/>
              <w:left w:val="double" w:sz="3" w:space="0" w:color="000000"/>
              <w:bottom w:val="single" w:sz="3" w:space="0" w:color="000000"/>
              <w:right w:val="single" w:sz="3" w:space="0" w:color="000000"/>
            </w:tcBorders>
          </w:tcPr>
          <w:p w14:paraId="1D1C79CE" w14:textId="77777777" w:rsidR="00A071DB" w:rsidRDefault="009F1AF9">
            <w:pPr>
              <w:spacing w:after="0" w:line="259" w:lineRule="auto"/>
              <w:ind w:firstLine="0"/>
              <w:jc w:val="left"/>
            </w:pPr>
            <w:r>
              <w:t>Ours-MP-Net</w:t>
            </w:r>
          </w:p>
        </w:tc>
        <w:tc>
          <w:tcPr>
            <w:tcW w:w="1019" w:type="dxa"/>
            <w:tcBorders>
              <w:top w:val="single" w:sz="3" w:space="0" w:color="000000"/>
              <w:left w:val="single" w:sz="3" w:space="0" w:color="000000"/>
              <w:bottom w:val="single" w:sz="3" w:space="0" w:color="000000"/>
              <w:right w:val="double" w:sz="3" w:space="0" w:color="000000"/>
            </w:tcBorders>
          </w:tcPr>
          <w:p w14:paraId="68798D01" w14:textId="77777777" w:rsidR="00A071DB" w:rsidRDefault="009F1AF9">
            <w:pPr>
              <w:spacing w:after="0" w:line="259" w:lineRule="auto"/>
              <w:ind w:right="44" w:firstLine="0"/>
              <w:jc w:val="center"/>
            </w:pPr>
            <w:r>
              <w:t>81.7</w:t>
            </w:r>
            <w:r>
              <w:rPr>
                <w:rFonts w:ascii="Cambria" w:eastAsia="Cambria" w:hAnsi="Cambria" w:cs="Cambria"/>
              </w:rPr>
              <w:t>%</w:t>
            </w:r>
          </w:p>
        </w:tc>
      </w:tr>
    </w:tbl>
    <w:tbl>
      <w:tblPr>
        <w:tblStyle w:val="TableGrid"/>
        <w:tblpPr w:vertAnchor="text" w:horzAnchor="margin" w:tblpX="1112"/>
        <w:tblOverlap w:val="never"/>
        <w:tblW w:w="8323" w:type="dxa"/>
        <w:tblInd w:w="0" w:type="dxa"/>
        <w:tblCellMar>
          <w:top w:w="36" w:type="dxa"/>
          <w:left w:w="120" w:type="dxa"/>
          <w:right w:w="115" w:type="dxa"/>
        </w:tblCellMar>
        <w:tblLook w:val="04A0" w:firstRow="1" w:lastRow="0" w:firstColumn="1" w:lastColumn="0" w:noHBand="0" w:noVBand="1"/>
      </w:tblPr>
      <w:tblGrid>
        <w:gridCol w:w="1432"/>
        <w:gridCol w:w="1019"/>
        <w:gridCol w:w="2027"/>
        <w:gridCol w:w="1746"/>
        <w:gridCol w:w="999"/>
        <w:gridCol w:w="1100"/>
      </w:tblGrid>
      <w:tr w:rsidR="00A071DB" w14:paraId="23089660" w14:textId="77777777">
        <w:trPr>
          <w:trHeight w:val="247"/>
        </w:trPr>
        <w:tc>
          <w:tcPr>
            <w:tcW w:w="1432" w:type="dxa"/>
            <w:tcBorders>
              <w:top w:val="single" w:sz="3" w:space="0" w:color="000000"/>
              <w:left w:val="double" w:sz="3" w:space="0" w:color="000000"/>
              <w:bottom w:val="single" w:sz="3" w:space="0" w:color="000000"/>
              <w:right w:val="single" w:sz="3" w:space="0" w:color="000000"/>
            </w:tcBorders>
          </w:tcPr>
          <w:p w14:paraId="57BD4A60" w14:textId="77777777" w:rsidR="00A071DB" w:rsidRDefault="009F1AF9">
            <w:pPr>
              <w:spacing w:after="0" w:line="259" w:lineRule="auto"/>
              <w:ind w:left="16" w:firstLine="0"/>
              <w:jc w:val="center"/>
            </w:pPr>
            <w:r>
              <w:t>Method</w:t>
            </w:r>
          </w:p>
        </w:tc>
        <w:tc>
          <w:tcPr>
            <w:tcW w:w="1019" w:type="dxa"/>
            <w:tcBorders>
              <w:top w:val="single" w:sz="3" w:space="0" w:color="000000"/>
              <w:left w:val="single" w:sz="3" w:space="0" w:color="000000"/>
              <w:bottom w:val="single" w:sz="3" w:space="0" w:color="000000"/>
              <w:right w:val="double" w:sz="3" w:space="0" w:color="000000"/>
            </w:tcBorders>
          </w:tcPr>
          <w:p w14:paraId="13DB2F93" w14:textId="77777777" w:rsidR="00A071DB" w:rsidRDefault="009F1AF9">
            <w:pPr>
              <w:spacing w:after="0" w:line="259" w:lineRule="auto"/>
              <w:ind w:firstLine="0"/>
              <w:jc w:val="left"/>
            </w:pPr>
            <w:r>
              <w:t>Accuracy</w:t>
            </w:r>
          </w:p>
        </w:tc>
        <w:tc>
          <w:tcPr>
            <w:tcW w:w="2027" w:type="dxa"/>
            <w:tcBorders>
              <w:top w:val="nil"/>
              <w:left w:val="double" w:sz="3" w:space="0" w:color="000000"/>
              <w:bottom w:val="nil"/>
              <w:right w:val="double" w:sz="3" w:space="0" w:color="000000"/>
            </w:tcBorders>
          </w:tcPr>
          <w:p w14:paraId="5ABCE70D" w14:textId="77777777" w:rsidR="00A071DB" w:rsidRDefault="00A071DB">
            <w:pPr>
              <w:spacing w:after="160" w:line="259" w:lineRule="auto"/>
              <w:ind w:firstLine="0"/>
              <w:jc w:val="left"/>
            </w:pPr>
          </w:p>
        </w:tc>
        <w:tc>
          <w:tcPr>
            <w:tcW w:w="1746" w:type="dxa"/>
            <w:tcBorders>
              <w:top w:val="single" w:sz="3" w:space="0" w:color="000000"/>
              <w:left w:val="double" w:sz="3" w:space="0" w:color="000000"/>
              <w:bottom w:val="single" w:sz="3" w:space="0" w:color="000000"/>
              <w:right w:val="single" w:sz="3" w:space="0" w:color="000000"/>
            </w:tcBorders>
          </w:tcPr>
          <w:p w14:paraId="1BF8D6F6" w14:textId="77777777" w:rsidR="00A071DB" w:rsidRDefault="009F1AF9">
            <w:pPr>
              <w:spacing w:after="0" w:line="259" w:lineRule="auto"/>
              <w:ind w:left="16" w:firstLine="0"/>
              <w:jc w:val="center"/>
            </w:pPr>
            <w:r>
              <w:t>Method</w:t>
            </w:r>
          </w:p>
        </w:tc>
        <w:tc>
          <w:tcPr>
            <w:tcW w:w="999" w:type="dxa"/>
            <w:tcBorders>
              <w:top w:val="single" w:sz="3" w:space="0" w:color="000000"/>
              <w:left w:val="single" w:sz="3" w:space="0" w:color="000000"/>
              <w:bottom w:val="single" w:sz="3" w:space="0" w:color="000000"/>
              <w:right w:val="single" w:sz="3" w:space="0" w:color="000000"/>
            </w:tcBorders>
          </w:tcPr>
          <w:p w14:paraId="345B4ACC" w14:textId="77777777" w:rsidR="00A071DB" w:rsidRDefault="009F1AF9">
            <w:pPr>
              <w:spacing w:after="0" w:line="259" w:lineRule="auto"/>
              <w:ind w:firstLine="0"/>
              <w:jc w:val="left"/>
            </w:pPr>
            <w:r>
              <w:t>Accuracy</w:t>
            </w:r>
          </w:p>
        </w:tc>
        <w:tc>
          <w:tcPr>
            <w:tcW w:w="1100" w:type="dxa"/>
            <w:tcBorders>
              <w:top w:val="single" w:sz="3" w:space="0" w:color="000000"/>
              <w:left w:val="single" w:sz="3" w:space="0" w:color="000000"/>
              <w:bottom w:val="single" w:sz="3" w:space="0" w:color="000000"/>
              <w:right w:val="double" w:sz="3" w:space="0" w:color="000000"/>
            </w:tcBorders>
          </w:tcPr>
          <w:p w14:paraId="2D514D20" w14:textId="77777777" w:rsidR="00A071DB" w:rsidRDefault="009F1AF9">
            <w:pPr>
              <w:spacing w:after="0" w:line="259" w:lineRule="auto"/>
              <w:ind w:firstLine="0"/>
              <w:jc w:val="left"/>
            </w:pPr>
            <w:r>
              <w:t>F-measure</w:t>
            </w:r>
          </w:p>
        </w:tc>
      </w:tr>
    </w:tbl>
    <w:p w14:paraId="1B7D9ADF" w14:textId="77777777" w:rsidR="00A071DB" w:rsidRDefault="009F1AF9">
      <w:pPr>
        <w:spacing w:after="329" w:line="329" w:lineRule="auto"/>
        <w:ind w:left="10" w:hanging="10"/>
        <w:jc w:val="center"/>
      </w:pPr>
      <w:r>
        <w:rPr>
          <w:sz w:val="18"/>
        </w:rPr>
        <w:t>Table 1. Performance of Multi-Patch subnet</w:t>
      </w:r>
    </w:p>
    <w:p w14:paraId="3CAB271E" w14:textId="77777777" w:rsidR="00A071DB" w:rsidRDefault="009F1AF9">
      <w:pPr>
        <w:spacing w:after="356"/>
        <w:ind w:left="-15" w:firstLine="0"/>
      </w:pPr>
      <w:proofErr w:type="spellStart"/>
      <w:r>
        <w:t>chitectures</w:t>
      </w:r>
      <w:proofErr w:type="spellEnd"/>
      <w:r>
        <w:t xml:space="preserve">. Although [24] randomly copped 50 groups of patches, which takes totally 250 patches for each image, and trained the DMA-Net for 50 epochs. The random cropping strategy may </w:t>
      </w:r>
      <w:proofErr w:type="gramStart"/>
      <w:r>
        <w:t>lost</w:t>
      </w:r>
      <w:proofErr w:type="gramEnd"/>
      <w:r>
        <w:t xml:space="preserve"> much useful information and made the training data confusing for network. Instead of random cropping, we adaptively select the most informative and discriminative patches as input, which shows great improvement. From Fig.1, we can see that, the salient objects, i.e. the bird and the flower, are selected. Within these patches, the most important information and the fine-grained details are remained. Despite that, the background, </w:t>
      </w:r>
      <w:r>
        <w:lastRenderedPageBreak/>
        <w:t xml:space="preserve">i.e. the blue sky and the green ground, are also selected so that global characteristics, e.g. color harmony, Low-of-Depth, can be learned. More examples of selected patches are shown in Fig. 5.1.1. We can see that, our strategy is not only effective in selecting the most salient regions (e.g. the human’s eyes and face, the orange flowers, etc.), but also capable of encouraging the pattern diversity (e.g. the green leaf and green beans, the flower and the gray wall). What’s more, our adaptive patch selection strategy much enhanced the training efficiency. The result of Ours-MP-Net is obtained by taking 20-30 training epochs, which is much less than 50 epochs in [24], while showing better performance. The reason of higher accuracy may also </w:t>
      </w:r>
      <w:proofErr w:type="gramStart"/>
      <w:r>
        <w:t>lies</w:t>
      </w:r>
      <w:proofErr w:type="gramEnd"/>
      <w:r>
        <w:t xml:space="preserve"> in different CNN architecture we used. [24] adopt shallow CNN, which has only 4 convolution layers and followed by two fully connected layers. We use VGG16 [36], which shows significant improvement.</w:t>
      </w:r>
    </w:p>
    <w:p w14:paraId="0D087607" w14:textId="77777777" w:rsidR="00A071DB" w:rsidRDefault="009F1AF9">
      <w:pPr>
        <w:pStyle w:val="Heading3"/>
        <w:ind w:left="583" w:hanging="598"/>
      </w:pPr>
      <w:r>
        <w:t>A-Lamp CNN Performance</w:t>
      </w:r>
    </w:p>
    <w:p w14:paraId="18A4B300" w14:textId="77777777" w:rsidR="00A071DB" w:rsidRDefault="009F1AF9">
      <w:pPr>
        <w:ind w:left="-15" w:firstLine="0"/>
      </w:pPr>
      <w:r>
        <w:t>Table 5.1.2 reports results of our A-Lamp CNN on the AVA dataset for image aesthetics categorization. AVA [29] provides the state-of-the-art result for methods that use manually designed features and generic image features for aesthetics assessment. It is obvious that, all the deep CNN methods outperformed the conventional approach.</w:t>
      </w:r>
    </w:p>
    <w:p w14:paraId="0173D348" w14:textId="77777777" w:rsidR="00A071DB" w:rsidRDefault="009F1AF9">
      <w:pPr>
        <w:ind w:left="-15"/>
      </w:pPr>
      <w:r>
        <w:t>To examine the effectiveness of our proposed methods, we compare Ours-MP-Net and A-Lamp with the baseline methods which take fixed-size inputs. In particular, we experiment with three VGG16-based aesthetics assessment methods, each operating on a different type of transformed input.</w:t>
      </w:r>
    </w:p>
    <w:p w14:paraId="537D212F" w14:textId="77777777" w:rsidR="00A071DB" w:rsidRDefault="009F1AF9">
      <w:pPr>
        <w:spacing w:after="3" w:line="259" w:lineRule="auto"/>
        <w:ind w:left="10" w:right="-15" w:hanging="10"/>
        <w:jc w:val="right"/>
      </w:pPr>
      <w:r>
        <w:t>VGG16-Crop: The input of the network is obtained by</w:t>
      </w:r>
    </w:p>
    <w:tbl>
      <w:tblPr>
        <w:tblStyle w:val="TableGrid"/>
        <w:tblW w:w="3846" w:type="dxa"/>
        <w:tblInd w:w="415" w:type="dxa"/>
        <w:tblLook w:val="04A0" w:firstRow="1" w:lastRow="0" w:firstColumn="1" w:lastColumn="0" w:noHBand="0" w:noVBand="1"/>
      </w:tblPr>
      <w:tblGrid>
        <w:gridCol w:w="1017"/>
        <w:gridCol w:w="2138"/>
        <w:gridCol w:w="691"/>
      </w:tblGrid>
      <w:tr w:rsidR="00A071DB" w14:paraId="6FAB1241" w14:textId="77777777">
        <w:trPr>
          <w:trHeight w:val="243"/>
        </w:trPr>
        <w:tc>
          <w:tcPr>
            <w:tcW w:w="1746" w:type="dxa"/>
            <w:tcBorders>
              <w:top w:val="single" w:sz="3" w:space="0" w:color="000000"/>
              <w:left w:val="double" w:sz="3" w:space="0" w:color="000000"/>
              <w:bottom w:val="nil"/>
              <w:right w:val="single" w:sz="3" w:space="0" w:color="000000"/>
            </w:tcBorders>
          </w:tcPr>
          <w:p w14:paraId="026EF27A" w14:textId="77777777" w:rsidR="00A071DB" w:rsidRDefault="009F1AF9">
            <w:pPr>
              <w:spacing w:after="0" w:line="259" w:lineRule="auto"/>
              <w:ind w:left="20" w:firstLine="0"/>
              <w:jc w:val="center"/>
            </w:pPr>
            <w:r>
              <w:t>AVA</w:t>
            </w:r>
          </w:p>
        </w:tc>
        <w:tc>
          <w:tcPr>
            <w:tcW w:w="999" w:type="dxa"/>
            <w:tcBorders>
              <w:top w:val="single" w:sz="3" w:space="0" w:color="000000"/>
              <w:left w:val="single" w:sz="3" w:space="0" w:color="000000"/>
              <w:bottom w:val="nil"/>
              <w:right w:val="single" w:sz="3" w:space="0" w:color="000000"/>
            </w:tcBorders>
          </w:tcPr>
          <w:p w14:paraId="7558EE8F" w14:textId="77777777" w:rsidR="00A071DB" w:rsidRDefault="009F1AF9">
            <w:pPr>
              <w:spacing w:after="0" w:line="259" w:lineRule="auto"/>
              <w:ind w:firstLine="0"/>
              <w:jc w:val="center"/>
            </w:pPr>
            <w:r>
              <w:t xml:space="preserve">67.0 </w:t>
            </w:r>
            <w:r>
              <w:rPr>
                <w:rFonts w:ascii="Cambria" w:eastAsia="Cambria" w:hAnsi="Cambria" w:cs="Cambria"/>
              </w:rPr>
              <w:t>%</w:t>
            </w:r>
          </w:p>
        </w:tc>
        <w:tc>
          <w:tcPr>
            <w:tcW w:w="1100" w:type="dxa"/>
            <w:tcBorders>
              <w:top w:val="single" w:sz="3" w:space="0" w:color="000000"/>
              <w:left w:val="single" w:sz="3" w:space="0" w:color="000000"/>
              <w:bottom w:val="nil"/>
              <w:right w:val="double" w:sz="3" w:space="0" w:color="000000"/>
            </w:tcBorders>
          </w:tcPr>
          <w:p w14:paraId="6FC4E5A6" w14:textId="77777777" w:rsidR="00A071DB" w:rsidRDefault="009F1AF9">
            <w:pPr>
              <w:spacing w:after="0" w:line="259" w:lineRule="auto"/>
              <w:ind w:right="20" w:firstLine="0"/>
              <w:jc w:val="center"/>
            </w:pPr>
            <w:proofErr w:type="spellStart"/>
            <w:r>
              <w:t>na</w:t>
            </w:r>
            <w:proofErr w:type="spellEnd"/>
          </w:p>
        </w:tc>
      </w:tr>
      <w:tr w:rsidR="00A071DB" w14:paraId="74240B9C" w14:textId="77777777">
        <w:trPr>
          <w:trHeight w:val="239"/>
        </w:trPr>
        <w:tc>
          <w:tcPr>
            <w:tcW w:w="1746" w:type="dxa"/>
            <w:tcBorders>
              <w:top w:val="nil"/>
              <w:left w:val="double" w:sz="3" w:space="0" w:color="000000"/>
              <w:bottom w:val="nil"/>
              <w:right w:val="single" w:sz="3" w:space="0" w:color="000000"/>
            </w:tcBorders>
          </w:tcPr>
          <w:p w14:paraId="10E838AF" w14:textId="77777777" w:rsidR="00A071DB" w:rsidRDefault="009F1AF9">
            <w:pPr>
              <w:spacing w:after="0" w:line="259" w:lineRule="auto"/>
              <w:ind w:left="20" w:firstLine="0"/>
              <w:jc w:val="center"/>
            </w:pPr>
            <w:r>
              <w:t>VGG-Crop</w:t>
            </w:r>
          </w:p>
        </w:tc>
        <w:tc>
          <w:tcPr>
            <w:tcW w:w="999" w:type="dxa"/>
            <w:tcBorders>
              <w:top w:val="nil"/>
              <w:left w:val="single" w:sz="3" w:space="0" w:color="000000"/>
              <w:bottom w:val="nil"/>
              <w:right w:val="single" w:sz="3" w:space="0" w:color="000000"/>
            </w:tcBorders>
          </w:tcPr>
          <w:p w14:paraId="37D348CC" w14:textId="77777777" w:rsidR="00A071DB" w:rsidRDefault="009F1AF9">
            <w:pPr>
              <w:spacing w:after="0" w:line="259" w:lineRule="auto"/>
              <w:ind w:firstLine="0"/>
              <w:jc w:val="center"/>
            </w:pPr>
            <w:r>
              <w:t xml:space="preserve">71.2 </w:t>
            </w:r>
            <w:r>
              <w:rPr>
                <w:rFonts w:ascii="Cambria" w:eastAsia="Cambria" w:hAnsi="Cambria" w:cs="Cambria"/>
              </w:rPr>
              <w:t>%</w:t>
            </w:r>
          </w:p>
        </w:tc>
        <w:tc>
          <w:tcPr>
            <w:tcW w:w="1100" w:type="dxa"/>
            <w:tcBorders>
              <w:top w:val="nil"/>
              <w:left w:val="single" w:sz="3" w:space="0" w:color="000000"/>
              <w:bottom w:val="nil"/>
              <w:right w:val="double" w:sz="3" w:space="0" w:color="000000"/>
            </w:tcBorders>
          </w:tcPr>
          <w:p w14:paraId="3F9C8EEE" w14:textId="77777777" w:rsidR="00A071DB" w:rsidRDefault="009F1AF9">
            <w:pPr>
              <w:spacing w:after="0" w:line="259" w:lineRule="auto"/>
              <w:ind w:right="20" w:firstLine="0"/>
              <w:jc w:val="center"/>
            </w:pPr>
            <w:r>
              <w:t>0.83</w:t>
            </w:r>
          </w:p>
        </w:tc>
      </w:tr>
      <w:tr w:rsidR="00A071DB" w14:paraId="69EAB204" w14:textId="77777777">
        <w:trPr>
          <w:trHeight w:val="239"/>
        </w:trPr>
        <w:tc>
          <w:tcPr>
            <w:tcW w:w="1746" w:type="dxa"/>
            <w:tcBorders>
              <w:top w:val="nil"/>
              <w:left w:val="double" w:sz="3" w:space="0" w:color="000000"/>
              <w:bottom w:val="nil"/>
              <w:right w:val="single" w:sz="3" w:space="0" w:color="000000"/>
            </w:tcBorders>
          </w:tcPr>
          <w:p w14:paraId="25DE66FF" w14:textId="77777777" w:rsidR="00A071DB" w:rsidRDefault="009F1AF9">
            <w:pPr>
              <w:spacing w:after="0" w:line="259" w:lineRule="auto"/>
              <w:ind w:left="20" w:firstLine="0"/>
              <w:jc w:val="center"/>
            </w:pPr>
            <w:r>
              <w:t>VGG-Scale</w:t>
            </w:r>
          </w:p>
        </w:tc>
        <w:tc>
          <w:tcPr>
            <w:tcW w:w="999" w:type="dxa"/>
            <w:tcBorders>
              <w:top w:val="nil"/>
              <w:left w:val="single" w:sz="3" w:space="0" w:color="000000"/>
              <w:bottom w:val="nil"/>
              <w:right w:val="single" w:sz="3" w:space="0" w:color="000000"/>
            </w:tcBorders>
          </w:tcPr>
          <w:p w14:paraId="6021F9E9" w14:textId="77777777" w:rsidR="00A071DB" w:rsidRDefault="009F1AF9">
            <w:pPr>
              <w:spacing w:after="0" w:line="259" w:lineRule="auto"/>
              <w:ind w:firstLine="0"/>
              <w:jc w:val="center"/>
            </w:pPr>
            <w:r>
              <w:t xml:space="preserve">73.8 </w:t>
            </w:r>
            <w:r>
              <w:rPr>
                <w:rFonts w:ascii="Cambria" w:eastAsia="Cambria" w:hAnsi="Cambria" w:cs="Cambria"/>
              </w:rPr>
              <w:t>%</w:t>
            </w:r>
          </w:p>
        </w:tc>
        <w:tc>
          <w:tcPr>
            <w:tcW w:w="1100" w:type="dxa"/>
            <w:tcBorders>
              <w:top w:val="nil"/>
              <w:left w:val="single" w:sz="3" w:space="0" w:color="000000"/>
              <w:bottom w:val="nil"/>
              <w:right w:val="double" w:sz="3" w:space="0" w:color="000000"/>
            </w:tcBorders>
          </w:tcPr>
          <w:p w14:paraId="127D3F1B" w14:textId="77777777" w:rsidR="00A071DB" w:rsidRDefault="009F1AF9">
            <w:pPr>
              <w:spacing w:after="0" w:line="259" w:lineRule="auto"/>
              <w:ind w:right="20" w:firstLine="0"/>
              <w:jc w:val="center"/>
            </w:pPr>
            <w:r>
              <w:t>0.83</w:t>
            </w:r>
          </w:p>
        </w:tc>
      </w:tr>
      <w:tr w:rsidR="00A071DB" w14:paraId="35C1B6A8" w14:textId="77777777">
        <w:trPr>
          <w:trHeight w:val="245"/>
        </w:trPr>
        <w:tc>
          <w:tcPr>
            <w:tcW w:w="1746" w:type="dxa"/>
            <w:tcBorders>
              <w:top w:val="nil"/>
              <w:left w:val="double" w:sz="3" w:space="0" w:color="000000"/>
              <w:bottom w:val="nil"/>
              <w:right w:val="single" w:sz="3" w:space="0" w:color="000000"/>
            </w:tcBorders>
          </w:tcPr>
          <w:p w14:paraId="6BBC4108" w14:textId="77777777" w:rsidR="00A071DB" w:rsidRDefault="009F1AF9">
            <w:pPr>
              <w:spacing w:after="0" w:line="259" w:lineRule="auto"/>
              <w:ind w:left="20" w:firstLine="0"/>
              <w:jc w:val="center"/>
            </w:pPr>
            <w:r>
              <w:t>VGG-Pad</w:t>
            </w:r>
          </w:p>
        </w:tc>
        <w:tc>
          <w:tcPr>
            <w:tcW w:w="999" w:type="dxa"/>
            <w:tcBorders>
              <w:top w:val="nil"/>
              <w:left w:val="single" w:sz="3" w:space="0" w:color="000000"/>
              <w:bottom w:val="nil"/>
              <w:right w:val="single" w:sz="3" w:space="0" w:color="000000"/>
            </w:tcBorders>
          </w:tcPr>
          <w:p w14:paraId="3017BA3B" w14:textId="77777777" w:rsidR="00A071DB" w:rsidRDefault="009F1AF9">
            <w:pPr>
              <w:spacing w:after="0" w:line="259" w:lineRule="auto"/>
              <w:ind w:firstLine="0"/>
              <w:jc w:val="center"/>
            </w:pPr>
            <w:r>
              <w:t xml:space="preserve">72.9 </w:t>
            </w:r>
            <w:r>
              <w:rPr>
                <w:rFonts w:ascii="Cambria" w:eastAsia="Cambria" w:hAnsi="Cambria" w:cs="Cambria"/>
              </w:rPr>
              <w:t>%</w:t>
            </w:r>
          </w:p>
        </w:tc>
        <w:tc>
          <w:tcPr>
            <w:tcW w:w="1100" w:type="dxa"/>
            <w:tcBorders>
              <w:top w:val="nil"/>
              <w:left w:val="single" w:sz="3" w:space="0" w:color="000000"/>
              <w:bottom w:val="nil"/>
              <w:right w:val="double" w:sz="3" w:space="0" w:color="000000"/>
            </w:tcBorders>
          </w:tcPr>
          <w:p w14:paraId="195039AF" w14:textId="77777777" w:rsidR="00A071DB" w:rsidRDefault="009F1AF9">
            <w:pPr>
              <w:spacing w:after="0" w:line="259" w:lineRule="auto"/>
              <w:ind w:right="20" w:firstLine="0"/>
              <w:jc w:val="center"/>
            </w:pPr>
            <w:r>
              <w:t>0.83</w:t>
            </w:r>
          </w:p>
        </w:tc>
      </w:tr>
      <w:tr w:rsidR="00A071DB" w14:paraId="0A8430CA" w14:textId="77777777">
        <w:trPr>
          <w:trHeight w:val="243"/>
        </w:trPr>
        <w:tc>
          <w:tcPr>
            <w:tcW w:w="1746" w:type="dxa"/>
            <w:tcBorders>
              <w:top w:val="nil"/>
              <w:left w:val="double" w:sz="3" w:space="0" w:color="000000"/>
              <w:bottom w:val="nil"/>
              <w:right w:val="single" w:sz="3" w:space="0" w:color="000000"/>
            </w:tcBorders>
          </w:tcPr>
          <w:p w14:paraId="63891AD4" w14:textId="77777777" w:rsidR="00A071DB" w:rsidRDefault="00A071DB">
            <w:pPr>
              <w:spacing w:after="160" w:line="259" w:lineRule="auto"/>
              <w:ind w:firstLine="0"/>
              <w:jc w:val="left"/>
            </w:pPr>
          </w:p>
        </w:tc>
        <w:tc>
          <w:tcPr>
            <w:tcW w:w="999" w:type="dxa"/>
            <w:tcBorders>
              <w:top w:val="nil"/>
              <w:left w:val="single" w:sz="3" w:space="0" w:color="000000"/>
              <w:bottom w:val="nil"/>
              <w:right w:val="single" w:sz="3" w:space="0" w:color="000000"/>
            </w:tcBorders>
          </w:tcPr>
          <w:p w14:paraId="1DD72204" w14:textId="77777777" w:rsidR="00A071DB" w:rsidRDefault="009F1AF9">
            <w:pPr>
              <w:spacing w:after="0" w:line="259" w:lineRule="auto"/>
              <w:ind w:left="217" w:firstLine="0"/>
              <w:jc w:val="left"/>
            </w:pPr>
            <w:r>
              <w:t>76.0</w:t>
            </w:r>
          </w:p>
        </w:tc>
        <w:tc>
          <w:tcPr>
            <w:tcW w:w="1100" w:type="dxa"/>
            <w:tcBorders>
              <w:top w:val="nil"/>
              <w:left w:val="single" w:sz="3" w:space="0" w:color="000000"/>
              <w:bottom w:val="nil"/>
              <w:right w:val="double" w:sz="3" w:space="0" w:color="000000"/>
            </w:tcBorders>
          </w:tcPr>
          <w:p w14:paraId="6140B59D" w14:textId="77777777" w:rsidR="00A071DB" w:rsidRDefault="009F1AF9">
            <w:pPr>
              <w:spacing w:after="0" w:line="259" w:lineRule="auto"/>
              <w:ind w:right="20" w:firstLine="0"/>
              <w:jc w:val="center"/>
            </w:pPr>
            <w:r>
              <w:t>0.84</w:t>
            </w:r>
          </w:p>
        </w:tc>
      </w:tr>
      <w:tr w:rsidR="00A071DB" w14:paraId="32DC8101" w14:textId="77777777">
        <w:trPr>
          <w:trHeight w:val="218"/>
        </w:trPr>
        <w:tc>
          <w:tcPr>
            <w:tcW w:w="1746" w:type="dxa"/>
            <w:tcBorders>
              <w:top w:val="nil"/>
              <w:left w:val="double" w:sz="3" w:space="0" w:color="000000"/>
              <w:bottom w:val="nil"/>
              <w:right w:val="single" w:sz="3" w:space="0" w:color="000000"/>
            </w:tcBorders>
          </w:tcPr>
          <w:p w14:paraId="0C506651" w14:textId="77777777" w:rsidR="00A071DB" w:rsidRDefault="00A071DB">
            <w:pPr>
              <w:spacing w:after="160" w:line="259" w:lineRule="auto"/>
              <w:ind w:firstLine="0"/>
              <w:jc w:val="left"/>
            </w:pPr>
          </w:p>
        </w:tc>
        <w:tc>
          <w:tcPr>
            <w:tcW w:w="999" w:type="dxa"/>
            <w:tcBorders>
              <w:top w:val="nil"/>
              <w:left w:val="single" w:sz="3" w:space="0" w:color="000000"/>
              <w:bottom w:val="nil"/>
              <w:right w:val="single" w:sz="3" w:space="0" w:color="000000"/>
            </w:tcBorders>
          </w:tcPr>
          <w:p w14:paraId="0371D5FF" w14:textId="77777777" w:rsidR="00A071DB" w:rsidRDefault="009F1AF9">
            <w:pPr>
              <w:spacing w:after="0" w:line="259" w:lineRule="auto"/>
              <w:ind w:left="217" w:firstLine="0"/>
              <w:jc w:val="left"/>
            </w:pPr>
            <w:r>
              <w:t>77.1</w:t>
            </w:r>
          </w:p>
        </w:tc>
        <w:tc>
          <w:tcPr>
            <w:tcW w:w="1100" w:type="dxa"/>
            <w:tcBorders>
              <w:top w:val="nil"/>
              <w:left w:val="single" w:sz="3" w:space="0" w:color="000000"/>
              <w:bottom w:val="nil"/>
              <w:right w:val="double" w:sz="3" w:space="0" w:color="000000"/>
            </w:tcBorders>
          </w:tcPr>
          <w:p w14:paraId="412B3D53" w14:textId="77777777" w:rsidR="00A071DB" w:rsidRDefault="009F1AF9">
            <w:pPr>
              <w:spacing w:after="0" w:line="259" w:lineRule="auto"/>
              <w:ind w:right="20" w:firstLine="0"/>
              <w:jc w:val="center"/>
            </w:pPr>
            <w:r>
              <w:t>0.85</w:t>
            </w:r>
          </w:p>
        </w:tc>
      </w:tr>
      <w:tr w:rsidR="00A071DB" w14:paraId="5ECFB411" w14:textId="77777777">
        <w:trPr>
          <w:trHeight w:val="239"/>
        </w:trPr>
        <w:tc>
          <w:tcPr>
            <w:tcW w:w="1746" w:type="dxa"/>
            <w:tcBorders>
              <w:top w:val="nil"/>
              <w:left w:val="double" w:sz="3" w:space="0" w:color="000000"/>
              <w:bottom w:val="nil"/>
              <w:right w:val="single" w:sz="3" w:space="0" w:color="000000"/>
            </w:tcBorders>
          </w:tcPr>
          <w:p w14:paraId="504DD3C3" w14:textId="77777777" w:rsidR="00A071DB" w:rsidRDefault="00A071DB">
            <w:pPr>
              <w:spacing w:after="160" w:line="259" w:lineRule="auto"/>
              <w:ind w:firstLine="0"/>
              <w:jc w:val="left"/>
            </w:pPr>
          </w:p>
        </w:tc>
        <w:tc>
          <w:tcPr>
            <w:tcW w:w="999" w:type="dxa"/>
            <w:tcBorders>
              <w:top w:val="nil"/>
              <w:left w:val="single" w:sz="3" w:space="0" w:color="000000"/>
              <w:bottom w:val="nil"/>
              <w:right w:val="single" w:sz="3" w:space="0" w:color="000000"/>
            </w:tcBorders>
          </w:tcPr>
          <w:p w14:paraId="54C1B5DB" w14:textId="77777777" w:rsidR="00A071DB" w:rsidRDefault="009F1AF9">
            <w:pPr>
              <w:spacing w:after="0" w:line="259" w:lineRule="auto"/>
              <w:ind w:left="217" w:firstLine="0"/>
              <w:jc w:val="left"/>
            </w:pPr>
            <w:r>
              <w:t>77.4</w:t>
            </w:r>
          </w:p>
        </w:tc>
        <w:tc>
          <w:tcPr>
            <w:tcW w:w="1100" w:type="dxa"/>
            <w:tcBorders>
              <w:top w:val="nil"/>
              <w:left w:val="single" w:sz="3" w:space="0" w:color="000000"/>
              <w:bottom w:val="nil"/>
              <w:right w:val="double" w:sz="3" w:space="0" w:color="000000"/>
            </w:tcBorders>
          </w:tcPr>
          <w:p w14:paraId="266A807B" w14:textId="77777777" w:rsidR="00A071DB" w:rsidRDefault="009F1AF9">
            <w:pPr>
              <w:spacing w:after="0" w:line="259" w:lineRule="auto"/>
              <w:ind w:right="30" w:firstLine="0"/>
              <w:jc w:val="center"/>
            </w:pPr>
            <w:r>
              <w:rPr>
                <w:rFonts w:ascii="Cambria" w:eastAsia="Cambria" w:hAnsi="Cambria" w:cs="Cambria"/>
                <w:i/>
              </w:rPr>
              <w:t>NA</w:t>
            </w:r>
            <w:r>
              <w:rPr>
                <w:rFonts w:ascii="Cambria" w:eastAsia="Cambria" w:hAnsi="Cambria" w:cs="Cambria"/>
                <w:vertAlign w:val="superscript"/>
              </w:rPr>
              <w:t>∗</w:t>
            </w:r>
          </w:p>
        </w:tc>
      </w:tr>
      <w:tr w:rsidR="00A071DB" w14:paraId="73DF425C" w14:textId="77777777">
        <w:trPr>
          <w:trHeight w:val="239"/>
        </w:trPr>
        <w:tc>
          <w:tcPr>
            <w:tcW w:w="1746" w:type="dxa"/>
            <w:tcBorders>
              <w:top w:val="nil"/>
              <w:left w:val="double" w:sz="3" w:space="0" w:color="000000"/>
              <w:bottom w:val="nil"/>
              <w:right w:val="single" w:sz="3" w:space="0" w:color="000000"/>
            </w:tcBorders>
          </w:tcPr>
          <w:p w14:paraId="613BD1A8" w14:textId="77777777" w:rsidR="00A071DB" w:rsidRDefault="00A071DB">
            <w:pPr>
              <w:spacing w:after="160" w:line="259" w:lineRule="auto"/>
              <w:ind w:firstLine="0"/>
              <w:jc w:val="left"/>
            </w:pPr>
          </w:p>
        </w:tc>
        <w:tc>
          <w:tcPr>
            <w:tcW w:w="999" w:type="dxa"/>
            <w:tcBorders>
              <w:top w:val="nil"/>
              <w:left w:val="single" w:sz="3" w:space="0" w:color="000000"/>
              <w:bottom w:val="nil"/>
              <w:right w:val="single" w:sz="3" w:space="0" w:color="000000"/>
            </w:tcBorders>
          </w:tcPr>
          <w:p w14:paraId="4EE6FFEF" w14:textId="77777777" w:rsidR="00A071DB" w:rsidRDefault="009F1AF9">
            <w:pPr>
              <w:spacing w:after="0" w:line="259" w:lineRule="auto"/>
              <w:ind w:left="-1766" w:right="-1120" w:firstLine="0"/>
              <w:jc w:val="left"/>
            </w:pPr>
            <w:r>
              <w:rPr>
                <w:noProof/>
              </w:rPr>
              <w:drawing>
                <wp:inline distT="0" distB="0" distL="0" distR="0" wp14:anchorId="036A57AB" wp14:editId="21B1E109">
                  <wp:extent cx="2474977" cy="954024"/>
                  <wp:effectExtent l="0" t="0" r="0" b="0"/>
                  <wp:docPr id="24379" name="Picture 24379"/>
                  <wp:cNvGraphicFramePr/>
                  <a:graphic xmlns:a="http://schemas.openxmlformats.org/drawingml/2006/main">
                    <a:graphicData uri="http://schemas.openxmlformats.org/drawingml/2006/picture">
                      <pic:pic xmlns:pic="http://schemas.openxmlformats.org/drawingml/2006/picture">
                        <pic:nvPicPr>
                          <pic:cNvPr id="24379" name="Picture 24379"/>
                          <pic:cNvPicPr/>
                        </pic:nvPicPr>
                        <pic:blipFill>
                          <a:blip r:embed="rId23"/>
                          <a:stretch>
                            <a:fillRect/>
                          </a:stretch>
                        </pic:blipFill>
                        <pic:spPr>
                          <a:xfrm>
                            <a:off x="0" y="0"/>
                            <a:ext cx="2474977" cy="954024"/>
                          </a:xfrm>
                          <a:prstGeom prst="rect">
                            <a:avLst/>
                          </a:prstGeom>
                        </pic:spPr>
                      </pic:pic>
                    </a:graphicData>
                  </a:graphic>
                </wp:inline>
              </w:drawing>
            </w:r>
            <w:r>
              <w:t>71.2</w:t>
            </w:r>
          </w:p>
        </w:tc>
        <w:tc>
          <w:tcPr>
            <w:tcW w:w="1100" w:type="dxa"/>
            <w:tcBorders>
              <w:top w:val="nil"/>
              <w:left w:val="single" w:sz="3" w:space="0" w:color="000000"/>
              <w:bottom w:val="nil"/>
              <w:right w:val="double" w:sz="3" w:space="0" w:color="000000"/>
            </w:tcBorders>
          </w:tcPr>
          <w:p w14:paraId="0EF54EDE" w14:textId="77777777" w:rsidR="00A071DB" w:rsidRDefault="009F1AF9">
            <w:pPr>
              <w:spacing w:after="0" w:line="259" w:lineRule="auto"/>
              <w:ind w:right="30" w:firstLine="0"/>
              <w:jc w:val="center"/>
            </w:pPr>
            <w:r>
              <w:rPr>
                <w:rFonts w:ascii="Cambria" w:eastAsia="Cambria" w:hAnsi="Cambria" w:cs="Cambria"/>
                <w:i/>
              </w:rPr>
              <w:t>NA</w:t>
            </w:r>
            <w:r>
              <w:rPr>
                <w:rFonts w:ascii="Cambria" w:eastAsia="Cambria" w:hAnsi="Cambria" w:cs="Cambria"/>
                <w:vertAlign w:val="superscript"/>
              </w:rPr>
              <w:t>∗</w:t>
            </w:r>
          </w:p>
        </w:tc>
      </w:tr>
      <w:tr w:rsidR="00A071DB" w14:paraId="43B44BC8" w14:textId="77777777">
        <w:trPr>
          <w:trHeight w:val="239"/>
        </w:trPr>
        <w:tc>
          <w:tcPr>
            <w:tcW w:w="1746" w:type="dxa"/>
            <w:tcBorders>
              <w:top w:val="nil"/>
              <w:left w:val="double" w:sz="3" w:space="0" w:color="000000"/>
              <w:bottom w:val="nil"/>
              <w:right w:val="single" w:sz="3" w:space="0" w:color="000000"/>
            </w:tcBorders>
          </w:tcPr>
          <w:p w14:paraId="5701A79A" w14:textId="77777777" w:rsidR="00A071DB" w:rsidRDefault="00A071DB">
            <w:pPr>
              <w:spacing w:after="160" w:line="259" w:lineRule="auto"/>
              <w:ind w:firstLine="0"/>
              <w:jc w:val="left"/>
            </w:pPr>
          </w:p>
        </w:tc>
        <w:tc>
          <w:tcPr>
            <w:tcW w:w="999" w:type="dxa"/>
            <w:tcBorders>
              <w:top w:val="nil"/>
              <w:left w:val="single" w:sz="3" w:space="0" w:color="000000"/>
              <w:bottom w:val="nil"/>
              <w:right w:val="single" w:sz="3" w:space="0" w:color="000000"/>
            </w:tcBorders>
          </w:tcPr>
          <w:p w14:paraId="7587933D" w14:textId="77777777" w:rsidR="00A071DB" w:rsidRDefault="009F1AF9">
            <w:pPr>
              <w:spacing w:after="0" w:line="259" w:lineRule="auto"/>
              <w:ind w:left="168" w:firstLine="0"/>
              <w:jc w:val="left"/>
            </w:pPr>
            <w:r>
              <w:t>73.25</w:t>
            </w:r>
          </w:p>
        </w:tc>
        <w:tc>
          <w:tcPr>
            <w:tcW w:w="1100" w:type="dxa"/>
            <w:tcBorders>
              <w:top w:val="nil"/>
              <w:left w:val="single" w:sz="3" w:space="0" w:color="000000"/>
              <w:bottom w:val="nil"/>
              <w:right w:val="double" w:sz="3" w:space="0" w:color="000000"/>
            </w:tcBorders>
          </w:tcPr>
          <w:p w14:paraId="6D287242" w14:textId="77777777" w:rsidR="00A071DB" w:rsidRDefault="009F1AF9">
            <w:pPr>
              <w:spacing w:after="0" w:line="259" w:lineRule="auto"/>
              <w:ind w:right="30" w:firstLine="0"/>
              <w:jc w:val="center"/>
            </w:pPr>
            <w:r>
              <w:rPr>
                <w:rFonts w:ascii="Cambria" w:eastAsia="Cambria" w:hAnsi="Cambria" w:cs="Cambria"/>
                <w:i/>
              </w:rPr>
              <w:t>NA</w:t>
            </w:r>
            <w:r>
              <w:rPr>
                <w:rFonts w:ascii="Cambria" w:eastAsia="Cambria" w:hAnsi="Cambria" w:cs="Cambria"/>
                <w:vertAlign w:val="superscript"/>
              </w:rPr>
              <w:t>∗</w:t>
            </w:r>
          </w:p>
        </w:tc>
      </w:tr>
      <w:tr w:rsidR="00A071DB" w14:paraId="4DF3C863" w14:textId="77777777">
        <w:trPr>
          <w:trHeight w:val="258"/>
        </w:trPr>
        <w:tc>
          <w:tcPr>
            <w:tcW w:w="1746" w:type="dxa"/>
            <w:tcBorders>
              <w:top w:val="nil"/>
              <w:left w:val="double" w:sz="3" w:space="0" w:color="000000"/>
              <w:bottom w:val="nil"/>
              <w:right w:val="single" w:sz="3" w:space="0" w:color="000000"/>
            </w:tcBorders>
          </w:tcPr>
          <w:p w14:paraId="76CC1098" w14:textId="77777777" w:rsidR="00A071DB" w:rsidRDefault="00A071DB">
            <w:pPr>
              <w:spacing w:after="160" w:line="259" w:lineRule="auto"/>
              <w:ind w:firstLine="0"/>
              <w:jc w:val="left"/>
            </w:pPr>
          </w:p>
        </w:tc>
        <w:tc>
          <w:tcPr>
            <w:tcW w:w="999" w:type="dxa"/>
            <w:tcBorders>
              <w:top w:val="nil"/>
              <w:left w:val="single" w:sz="3" w:space="0" w:color="000000"/>
              <w:bottom w:val="nil"/>
              <w:right w:val="single" w:sz="3" w:space="0" w:color="000000"/>
            </w:tcBorders>
          </w:tcPr>
          <w:p w14:paraId="0DA5885D" w14:textId="77777777" w:rsidR="00A071DB" w:rsidRDefault="009F1AF9">
            <w:pPr>
              <w:spacing w:after="0" w:line="259" w:lineRule="auto"/>
              <w:ind w:left="217" w:firstLine="0"/>
              <w:jc w:val="left"/>
            </w:pPr>
            <w:r>
              <w:t>75.4</w:t>
            </w:r>
          </w:p>
        </w:tc>
        <w:tc>
          <w:tcPr>
            <w:tcW w:w="1100" w:type="dxa"/>
            <w:tcBorders>
              <w:top w:val="nil"/>
              <w:left w:val="single" w:sz="3" w:space="0" w:color="000000"/>
              <w:bottom w:val="nil"/>
              <w:right w:val="double" w:sz="3" w:space="0" w:color="000000"/>
            </w:tcBorders>
          </w:tcPr>
          <w:p w14:paraId="226D160D" w14:textId="77777777" w:rsidR="00A071DB" w:rsidRDefault="009F1AF9">
            <w:pPr>
              <w:spacing w:after="0" w:line="259" w:lineRule="auto"/>
              <w:ind w:right="30" w:firstLine="0"/>
              <w:jc w:val="center"/>
            </w:pPr>
            <w:r>
              <w:rPr>
                <w:rFonts w:ascii="Cambria" w:eastAsia="Cambria" w:hAnsi="Cambria" w:cs="Cambria"/>
                <w:i/>
              </w:rPr>
              <w:t>NA</w:t>
            </w:r>
            <w:r>
              <w:rPr>
                <w:rFonts w:ascii="Cambria" w:eastAsia="Cambria" w:hAnsi="Cambria" w:cs="Cambria"/>
                <w:vertAlign w:val="superscript"/>
              </w:rPr>
              <w:t>∗</w:t>
            </w:r>
          </w:p>
        </w:tc>
      </w:tr>
      <w:tr w:rsidR="00A071DB" w14:paraId="34A438A3" w14:textId="77777777">
        <w:trPr>
          <w:trHeight w:val="239"/>
        </w:trPr>
        <w:tc>
          <w:tcPr>
            <w:tcW w:w="1746" w:type="dxa"/>
            <w:tcBorders>
              <w:top w:val="nil"/>
              <w:left w:val="double" w:sz="3" w:space="0" w:color="000000"/>
              <w:bottom w:val="nil"/>
              <w:right w:val="single" w:sz="3" w:space="0" w:color="000000"/>
            </w:tcBorders>
          </w:tcPr>
          <w:p w14:paraId="1C5B6BBD" w14:textId="77777777" w:rsidR="00A071DB" w:rsidRDefault="009F1AF9">
            <w:pPr>
              <w:spacing w:after="0" w:line="259" w:lineRule="auto"/>
              <w:ind w:left="20" w:firstLine="0"/>
              <w:jc w:val="center"/>
            </w:pPr>
            <w:r>
              <w:t>Ours-MP-Net</w:t>
            </w:r>
          </w:p>
        </w:tc>
        <w:tc>
          <w:tcPr>
            <w:tcW w:w="999" w:type="dxa"/>
            <w:tcBorders>
              <w:top w:val="nil"/>
              <w:left w:val="single" w:sz="3" w:space="0" w:color="000000"/>
              <w:bottom w:val="nil"/>
              <w:right w:val="single" w:sz="3" w:space="0" w:color="000000"/>
            </w:tcBorders>
          </w:tcPr>
          <w:p w14:paraId="7A40E91B" w14:textId="77777777" w:rsidR="00A071DB" w:rsidRDefault="009F1AF9">
            <w:pPr>
              <w:spacing w:after="0" w:line="259" w:lineRule="auto"/>
              <w:ind w:firstLine="0"/>
              <w:jc w:val="center"/>
            </w:pPr>
            <w:r>
              <w:t>81.7</w:t>
            </w:r>
            <w:r>
              <w:rPr>
                <w:rFonts w:ascii="Cambria" w:eastAsia="Cambria" w:hAnsi="Cambria" w:cs="Cambria"/>
              </w:rPr>
              <w:t>%</w:t>
            </w:r>
          </w:p>
        </w:tc>
        <w:tc>
          <w:tcPr>
            <w:tcW w:w="1100" w:type="dxa"/>
            <w:tcBorders>
              <w:top w:val="nil"/>
              <w:left w:val="single" w:sz="3" w:space="0" w:color="000000"/>
              <w:bottom w:val="nil"/>
              <w:right w:val="double" w:sz="3" w:space="0" w:color="000000"/>
            </w:tcBorders>
          </w:tcPr>
          <w:p w14:paraId="273B9A89" w14:textId="77777777" w:rsidR="00A071DB" w:rsidRDefault="009F1AF9">
            <w:pPr>
              <w:spacing w:after="0" w:line="259" w:lineRule="auto"/>
              <w:ind w:right="20" w:firstLine="0"/>
              <w:jc w:val="center"/>
            </w:pPr>
            <w:r>
              <w:t>0.91</w:t>
            </w:r>
          </w:p>
        </w:tc>
      </w:tr>
      <w:tr w:rsidR="00A071DB" w14:paraId="47717838" w14:textId="77777777">
        <w:trPr>
          <w:trHeight w:val="244"/>
        </w:trPr>
        <w:tc>
          <w:tcPr>
            <w:tcW w:w="1746" w:type="dxa"/>
            <w:tcBorders>
              <w:top w:val="nil"/>
              <w:left w:val="double" w:sz="3" w:space="0" w:color="000000"/>
              <w:bottom w:val="single" w:sz="3" w:space="0" w:color="000000"/>
              <w:right w:val="single" w:sz="3" w:space="0" w:color="000000"/>
            </w:tcBorders>
          </w:tcPr>
          <w:p w14:paraId="1B1D87E7" w14:textId="77777777" w:rsidR="00A071DB" w:rsidRDefault="009F1AF9">
            <w:pPr>
              <w:spacing w:after="0" w:line="259" w:lineRule="auto"/>
              <w:ind w:left="20" w:firstLine="0"/>
              <w:jc w:val="center"/>
            </w:pPr>
            <w:r>
              <w:t>A-Lamp</w:t>
            </w:r>
          </w:p>
        </w:tc>
        <w:tc>
          <w:tcPr>
            <w:tcW w:w="999" w:type="dxa"/>
            <w:tcBorders>
              <w:top w:val="nil"/>
              <w:left w:val="single" w:sz="3" w:space="0" w:color="000000"/>
              <w:bottom w:val="single" w:sz="3" w:space="0" w:color="000000"/>
              <w:right w:val="single" w:sz="3" w:space="0" w:color="000000"/>
            </w:tcBorders>
          </w:tcPr>
          <w:p w14:paraId="56F375B8" w14:textId="77777777" w:rsidR="00A071DB" w:rsidRDefault="009F1AF9">
            <w:pPr>
              <w:spacing w:after="0" w:line="259" w:lineRule="auto"/>
              <w:ind w:firstLine="0"/>
              <w:jc w:val="center"/>
            </w:pPr>
            <w:r>
              <w:t xml:space="preserve">82.5 </w:t>
            </w:r>
            <w:r>
              <w:rPr>
                <w:rFonts w:ascii="Cambria" w:eastAsia="Cambria" w:hAnsi="Cambria" w:cs="Cambria"/>
              </w:rPr>
              <w:t>%</w:t>
            </w:r>
          </w:p>
        </w:tc>
        <w:tc>
          <w:tcPr>
            <w:tcW w:w="1100" w:type="dxa"/>
            <w:tcBorders>
              <w:top w:val="nil"/>
              <w:left w:val="single" w:sz="3" w:space="0" w:color="000000"/>
              <w:bottom w:val="single" w:sz="3" w:space="0" w:color="000000"/>
              <w:right w:val="double" w:sz="3" w:space="0" w:color="000000"/>
            </w:tcBorders>
          </w:tcPr>
          <w:p w14:paraId="54F7F4A6" w14:textId="77777777" w:rsidR="00A071DB" w:rsidRDefault="009F1AF9">
            <w:pPr>
              <w:spacing w:after="0" w:line="259" w:lineRule="auto"/>
              <w:ind w:right="20" w:firstLine="0"/>
              <w:jc w:val="center"/>
            </w:pPr>
            <w:r>
              <w:t>0.92</w:t>
            </w:r>
          </w:p>
        </w:tc>
      </w:tr>
    </w:tbl>
    <w:p w14:paraId="671DD61B" w14:textId="77777777" w:rsidR="00A071DB" w:rsidRDefault="009F1AF9">
      <w:pPr>
        <w:spacing w:after="4" w:line="254" w:lineRule="auto"/>
        <w:ind w:left="-15" w:firstLine="0"/>
      </w:pPr>
      <w:r>
        <w:rPr>
          <w:sz w:val="18"/>
        </w:rPr>
        <w:t>Table 2. A-Lamp CNN performance comparisons with the state-</w:t>
      </w:r>
    </w:p>
    <w:p w14:paraId="7EABBADF" w14:textId="77777777" w:rsidR="00A071DB" w:rsidRDefault="009F1AF9">
      <w:pPr>
        <w:spacing w:after="388" w:line="254" w:lineRule="auto"/>
        <w:ind w:left="-15" w:firstLine="0"/>
      </w:pPr>
      <w:r>
        <w:rPr>
          <w:sz w:val="18"/>
        </w:rPr>
        <w:t>of-the-art</w:t>
      </w:r>
    </w:p>
    <w:p w14:paraId="1D2D00E3" w14:textId="77777777" w:rsidR="00A071DB" w:rsidRDefault="009F1AF9">
      <w:pPr>
        <w:ind w:left="-15" w:right="318" w:firstLine="0"/>
      </w:pPr>
      <w:r>
        <w:t>randomly cropping from the original image with a 224</w:t>
      </w:r>
      <w:r>
        <w:rPr>
          <w:rFonts w:ascii="Cambria" w:eastAsia="Cambria" w:hAnsi="Cambria" w:cs="Cambria"/>
        </w:rPr>
        <w:t>×</w:t>
      </w:r>
      <w:r>
        <w:t>224 cropping window. This cropping window size is the fixed size required by the VGG16 architecture. During training, we extract five random crops for each image in the training set and train the network on all the crops with their corresponding aesthetics labels. For each testing image, we follow the previous work [24] to predict the aesthetics quality for 50 random crops obtained from the image and take their average as the final prediction result.</w:t>
      </w:r>
    </w:p>
    <w:p w14:paraId="6287D250" w14:textId="77777777" w:rsidR="00A071DB" w:rsidRDefault="009F1AF9">
      <w:pPr>
        <w:ind w:left="-15" w:right="318"/>
      </w:pPr>
      <w:r>
        <w:t>VGG16-Scale: The input of the network is obtained by scaling the original input image to the fixed size of 224</w:t>
      </w:r>
      <w:r>
        <w:rPr>
          <w:rFonts w:ascii="Cambria" w:eastAsia="Cambria" w:hAnsi="Cambria" w:cs="Cambria"/>
        </w:rPr>
        <w:t>×</w:t>
      </w:r>
      <w:r>
        <w:t>224. Both training and testing are conducted on the scaled version of the input images.</w:t>
      </w:r>
    </w:p>
    <w:p w14:paraId="0F9C3CB4" w14:textId="77777777" w:rsidR="00A071DB" w:rsidRDefault="009F1AF9">
      <w:pPr>
        <w:ind w:left="-15" w:right="318"/>
      </w:pPr>
      <w:r>
        <w:t>VGG16-Pad: The original image is uniformly resized such that the larger dimension becomes 224 and the aspect ratio is preserved. The 224</w:t>
      </w:r>
      <w:r>
        <w:rPr>
          <w:rFonts w:ascii="Cambria" w:eastAsia="Cambria" w:hAnsi="Cambria" w:cs="Cambria"/>
        </w:rPr>
        <w:t>×</w:t>
      </w:r>
      <w:r>
        <w:t>224 input is then formed by padding the remaining dimension of the transformed image with zero pixels.</w:t>
      </w:r>
    </w:p>
    <w:p w14:paraId="77D17F9B" w14:textId="77777777" w:rsidR="00A071DB" w:rsidRDefault="009F1AF9">
      <w:pPr>
        <w:ind w:left="-15" w:right="318"/>
      </w:pPr>
      <w:r>
        <w:t>We can see that, both our proposed Multi-Patch subnet and the A-Lamp net outperforms these fixed-size input VGG nets. Such results confirmed that training network on multiple patches generates better prediction performance than networks training on a single patch.</w:t>
      </w:r>
    </w:p>
    <w:p w14:paraId="3B1962AE" w14:textId="77777777" w:rsidR="00A071DB" w:rsidRDefault="009F1AF9">
      <w:pPr>
        <w:ind w:left="-15" w:right="318"/>
      </w:pPr>
      <w:r>
        <w:t>We also compared our work with some latest non-</w:t>
      </w:r>
      <w:proofErr w:type="spellStart"/>
      <w:r>
        <w:t>fixedsize</w:t>
      </w:r>
      <w:proofErr w:type="spellEnd"/>
      <w:r>
        <w:t xml:space="preserve"> restriction methods, i.e. SPP-CNN [10] and MNACNN [27]. Different from these methods that train from several different level of scaled images, we implement the A-Lamp network to be trained from original images. The result turns out learning from original images is critical for aesthetic assessment, as discussed in 1. In addition, higher prediction accuracy further proves that, our proposed adaptive Multi-Patch strategy is more efficient than the spatial pooling layers adopted in SPP-CNN and MNA-CNN.</w:t>
      </w:r>
    </w:p>
    <w:p w14:paraId="57EB9356" w14:textId="77777777" w:rsidR="00A071DB" w:rsidRDefault="009F1AF9">
      <w:pPr>
        <w:ind w:left="-15" w:right="318"/>
      </w:pPr>
      <w:r>
        <w:t>To show the effectiveness of our proposed layout-aware subnet, we compare A-Lamp with several latest deep CNN networks that incorporate global information for learning.</w:t>
      </w:r>
    </w:p>
    <w:p w14:paraId="03803A30" w14:textId="77777777" w:rsidR="00A071DB" w:rsidRDefault="009F1AF9">
      <w:pPr>
        <w:spacing w:after="30"/>
        <w:ind w:left="-15" w:firstLine="0"/>
      </w:pPr>
      <w:r>
        <w:t xml:space="preserve">MNA-CNN-Scene [27] replace the average operator in the MNA-CNN network with a new aggregation layer that takes the concatenation of the sub-network predictions and the </w:t>
      </w:r>
      <w:r>
        <w:lastRenderedPageBreak/>
        <w:t xml:space="preserve">image scene categorization posteriors as input and output the final aesthetics prediction. We can see </w:t>
      </w:r>
      <w:proofErr w:type="gramStart"/>
      <w:r>
        <w:t>that,</w:t>
      </w:r>
      <w:proofErr w:type="gramEnd"/>
      <w:r>
        <w:t xml:space="preserve"> the performance not show much improvement after incorporating with scene attributes.</w:t>
      </w:r>
    </w:p>
    <w:p w14:paraId="69450526" w14:textId="77777777" w:rsidR="00A071DB" w:rsidRDefault="009F1AF9">
      <w:pPr>
        <w:spacing w:after="30"/>
        <w:ind w:left="-15"/>
      </w:pPr>
      <w:r>
        <w:t xml:space="preserve">DCNN is a double column convolutional neural network, which allows network training using two inputs extracted from different spatial scales of one image. Specifically, [23] combine random cropped and wrapped images as inputs to train the proposed double-column network. By comparing our A-Lamp test accuracy (82.5 </w:t>
      </w:r>
      <w:r>
        <w:rPr>
          <w:rFonts w:ascii="Cambria" w:eastAsia="Cambria" w:hAnsi="Cambria" w:cs="Cambria"/>
        </w:rPr>
        <w:t>%</w:t>
      </w:r>
      <w:r>
        <w:t xml:space="preserve">) with DCNN (73.25 </w:t>
      </w:r>
      <w:r>
        <w:rPr>
          <w:rFonts w:ascii="Cambria" w:eastAsia="Cambria" w:hAnsi="Cambria" w:cs="Cambria"/>
        </w:rPr>
        <w:t>%</w:t>
      </w:r>
      <w:r>
        <w:t>), we observe that using random cropped and wrapped image to capture local and global image characters is not as effective as our approach.</w:t>
      </w:r>
    </w:p>
    <w:p w14:paraId="17E3681C" w14:textId="77777777" w:rsidR="00A071DB" w:rsidRDefault="009F1AF9">
      <w:pPr>
        <w:ind w:left="-15"/>
      </w:pPr>
      <w:r>
        <w:rPr>
          <w:noProof/>
        </w:rPr>
        <w:drawing>
          <wp:anchor distT="0" distB="0" distL="114300" distR="114300" simplePos="0" relativeHeight="251658240" behindDoc="0" locked="0" layoutInCell="1" allowOverlap="0" wp14:anchorId="4012ECAA" wp14:editId="310DF9CB">
            <wp:simplePos x="0" y="0"/>
            <wp:positionH relativeFrom="margin">
              <wp:posOffset>94044</wp:posOffset>
            </wp:positionH>
            <wp:positionV relativeFrom="paragraph">
              <wp:posOffset>1631424</wp:posOffset>
            </wp:positionV>
            <wp:extent cx="6067045" cy="1776222"/>
            <wp:effectExtent l="0" t="0" r="0" b="0"/>
            <wp:wrapTopAndBottom/>
            <wp:docPr id="1587" name="Picture 1587"/>
            <wp:cNvGraphicFramePr/>
            <a:graphic xmlns:a="http://schemas.openxmlformats.org/drawingml/2006/main">
              <a:graphicData uri="http://schemas.openxmlformats.org/drawingml/2006/picture">
                <pic:pic xmlns:pic="http://schemas.openxmlformats.org/drawingml/2006/picture">
                  <pic:nvPicPr>
                    <pic:cNvPr id="1587" name="Picture 1587"/>
                    <pic:cNvPicPr/>
                  </pic:nvPicPr>
                  <pic:blipFill>
                    <a:blip r:embed="rId24"/>
                    <a:stretch>
                      <a:fillRect/>
                    </a:stretch>
                  </pic:blipFill>
                  <pic:spPr>
                    <a:xfrm>
                      <a:off x="0" y="0"/>
                      <a:ext cx="6067045" cy="1776222"/>
                    </a:xfrm>
                    <a:prstGeom prst="rect">
                      <a:avLst/>
                    </a:prstGeom>
                  </pic:spPr>
                </pic:pic>
              </a:graphicData>
            </a:graphic>
          </wp:anchor>
        </w:drawing>
      </w:r>
      <w:r>
        <w:rPr>
          <w:noProof/>
          <w:sz w:val="22"/>
        </w:rPr>
        <mc:AlternateContent>
          <mc:Choice Requires="wpg">
            <w:drawing>
              <wp:anchor distT="0" distB="0" distL="114300" distR="114300" simplePos="0" relativeHeight="251659264" behindDoc="0" locked="0" layoutInCell="1" allowOverlap="1" wp14:anchorId="0034B7E4" wp14:editId="017F62D3">
                <wp:simplePos x="0" y="0"/>
                <wp:positionH relativeFrom="margin">
                  <wp:posOffset>53848</wp:posOffset>
                </wp:positionH>
                <wp:positionV relativeFrom="paragraph">
                  <wp:posOffset>1631424</wp:posOffset>
                </wp:positionV>
                <wp:extent cx="6176252" cy="1656893"/>
                <wp:effectExtent l="0" t="0" r="0" b="0"/>
                <wp:wrapTopAndBottom/>
                <wp:docPr id="18549" name="Group 18549"/>
                <wp:cNvGraphicFramePr/>
                <a:graphic xmlns:a="http://schemas.openxmlformats.org/drawingml/2006/main">
                  <a:graphicData uri="http://schemas.microsoft.com/office/word/2010/wordprocessingGroup">
                    <wpg:wgp>
                      <wpg:cNvGrpSpPr/>
                      <wpg:grpSpPr>
                        <a:xfrm>
                          <a:off x="0" y="0"/>
                          <a:ext cx="6176252" cy="1656893"/>
                          <a:chOff x="0" y="0"/>
                          <a:chExt cx="6176252" cy="1656893"/>
                        </a:xfrm>
                      </wpg:grpSpPr>
                      <pic:pic xmlns:pic="http://schemas.openxmlformats.org/drawingml/2006/picture">
                        <pic:nvPicPr>
                          <pic:cNvPr id="1589" name="Picture 1589"/>
                          <pic:cNvPicPr/>
                        </pic:nvPicPr>
                        <pic:blipFill>
                          <a:blip r:embed="rId25"/>
                          <a:stretch>
                            <a:fillRect/>
                          </a:stretch>
                        </pic:blipFill>
                        <pic:spPr>
                          <a:xfrm>
                            <a:off x="0" y="0"/>
                            <a:ext cx="2861158" cy="1656893"/>
                          </a:xfrm>
                          <a:prstGeom prst="rect">
                            <a:avLst/>
                          </a:prstGeom>
                        </pic:spPr>
                      </pic:pic>
                      <pic:pic xmlns:pic="http://schemas.openxmlformats.org/drawingml/2006/picture">
                        <pic:nvPicPr>
                          <pic:cNvPr id="1626" name="Picture 1626"/>
                          <pic:cNvPicPr/>
                        </pic:nvPicPr>
                        <pic:blipFill>
                          <a:blip r:embed="rId26"/>
                          <a:stretch>
                            <a:fillRect/>
                          </a:stretch>
                        </pic:blipFill>
                        <pic:spPr>
                          <a:xfrm>
                            <a:off x="3257030" y="76"/>
                            <a:ext cx="2919222" cy="1565910"/>
                          </a:xfrm>
                          <a:prstGeom prst="rect">
                            <a:avLst/>
                          </a:prstGeom>
                        </pic:spPr>
                      </pic:pic>
                    </wpg:wgp>
                  </a:graphicData>
                </a:graphic>
              </wp:anchor>
            </w:drawing>
          </mc:Choice>
          <mc:Fallback xmlns:a="http://schemas.openxmlformats.org/drawingml/2006/main">
            <w:pict>
              <v:group id="Group 18549" style="width:486.319pt;height:130.464pt;position:absolute;mso-position-horizontal-relative:margin;mso-position-horizontal:absolute;margin-left:4.24002pt;mso-position-vertical-relative:text;margin-top:128.459pt;" coordsize="61762,16568">
                <v:shape id="Picture 1589" style="position:absolute;width:28611;height:16568;left:0;top:0;" filled="f">
                  <v:imagedata r:id="rId27"/>
                </v:shape>
                <v:shape id="Picture 1626" style="position:absolute;width:29192;height:15659;left:32570;top:0;" filled="f">
                  <v:imagedata r:id="rId28"/>
                </v:shape>
                <w10:wrap type="topAndBottom"/>
              </v:group>
            </w:pict>
          </mc:Fallback>
        </mc:AlternateContent>
      </w:r>
      <w:r>
        <w:t>DMA-Net-</w:t>
      </w:r>
      <w:proofErr w:type="spellStart"/>
      <w:r>
        <w:t>ImgFu</w:t>
      </w:r>
      <w:proofErr w:type="spellEnd"/>
      <w:r>
        <w:t xml:space="preserve"> remains the global view of the entire image [24] by leveraging pre-trained models with external data (e.g., ImageNet features). The result of DMA-</w:t>
      </w:r>
      <w:proofErr w:type="spellStart"/>
      <w:r>
        <w:t>NetImgFu</w:t>
      </w:r>
      <w:proofErr w:type="spellEnd"/>
      <w:r>
        <w:t xml:space="preserve"> (75.4 </w:t>
      </w:r>
      <w:r>
        <w:rPr>
          <w:rFonts w:ascii="Cambria" w:eastAsia="Cambria" w:hAnsi="Cambria" w:cs="Cambria"/>
        </w:rPr>
        <w:t>%</w:t>
      </w:r>
      <w:r>
        <w:t xml:space="preserve">) is obtained by averaging the prediction results of DMA-Net and the </w:t>
      </w:r>
      <w:proofErr w:type="spellStart"/>
      <w:r>
        <w:t>fine tuned</w:t>
      </w:r>
      <w:proofErr w:type="spellEnd"/>
      <w:r>
        <w:t xml:space="preserve"> </w:t>
      </w:r>
      <w:proofErr w:type="spellStart"/>
      <w:r>
        <w:t>Alexnet</w:t>
      </w:r>
      <w:proofErr w:type="spellEnd"/>
      <w:r>
        <w:t xml:space="preserve"> [17]. It is interesting that, though [24] incorporated transformed entire images to represent global information, it still </w:t>
      </w:r>
      <w:proofErr w:type="gramStart"/>
      <w:r>
        <w:t>fall</w:t>
      </w:r>
      <w:proofErr w:type="gramEnd"/>
      <w:r>
        <w:t xml:space="preserve"> behind the performance of our proposed A-Lamp (82.5 </w:t>
      </w:r>
      <w:r>
        <w:rPr>
          <w:rFonts w:ascii="Cambria" w:eastAsia="Cambria" w:hAnsi="Cambria" w:cs="Cambria"/>
        </w:rPr>
        <w:t>%</w:t>
      </w:r>
      <w:r>
        <w:t xml:space="preserve">). Such results further validate the effectiveness of our proposed layout-aware subnet. The layout-aware approach slightly boosts the performance of Ours-MP-Net, and significantly performs better than the other state-of-the-art approaches. Such results show that both the holistic layout information and fine-grained information are useful for image aesthetics categorization, and the proposed adaptive Multi-Patch </w:t>
      </w:r>
      <w:r>
        <w:t>selection approach captures the fine-grained information in compensate to the global view of images.</w:t>
      </w:r>
    </w:p>
    <w:p w14:paraId="0A1DC3D4" w14:textId="77777777" w:rsidR="00A071DB" w:rsidRDefault="009F1AF9">
      <w:pPr>
        <w:spacing w:after="128"/>
        <w:ind w:left="-15" w:right="318"/>
      </w:pPr>
      <w:r>
        <w:t xml:space="preserve">We further examined if our A-Lamp network has learned to respond to the change in image holistic layout and </w:t>
      </w:r>
      <w:proofErr w:type="spellStart"/>
      <w:r>
        <w:t>finegrained</w:t>
      </w:r>
      <w:proofErr w:type="spellEnd"/>
      <w:r>
        <w:t xml:space="preserve"> details. To test this, we random collect 20 </w:t>
      </w:r>
      <w:proofErr w:type="spellStart"/>
      <w:r>
        <w:t>highquality</w:t>
      </w:r>
      <w:proofErr w:type="spellEnd"/>
      <w:r>
        <w:t xml:space="preserve"> images from the AVA dataset. We generate a down sampled version and a wrapped version from the original image. As seen in Fig. 5.1.2, the down-sampled version remains the same aspect ratio (i.e. the layout has not </w:t>
      </w:r>
      <w:proofErr w:type="gramStart"/>
      <w:r>
        <w:t>be</w:t>
      </w:r>
      <w:proofErr w:type="gramEnd"/>
      <w:r>
        <w:t xml:space="preserve"> changed), while half of the original dimension. The wrapped version is generated by scaling along the longer edge to make it square. From the predicted aesthetic score we can notice that, our A-Lamp net give higher score than both the transformed versions. Fig. 5.1.2 shows examples used in the study and their transformed versions, along with our A-Lamp predicted posteriors. The result shows that our A-Lamp is able to reliably respond to the change of image layout and fine-grained details caused by transformation. In addition, we can notice that when the image content is more semantic, it will be sensitive to holistic layout, as we can see, the wrapped version of the portrait photo is much lower than the original and even down-sampled one. It is interesting that the wrapped version for the second photo seems not so bad, while the down-sampled version falls a lot due to much detail loss. To further investigate the effectiveness our A-Lamp networks adaption for content-based image aesthetics, we </w:t>
      </w:r>
      <w:r>
        <w:lastRenderedPageBreak/>
        <w:t>performed content-based photo aesthetic analysis in the next section 5.2.</w:t>
      </w:r>
    </w:p>
    <w:p w14:paraId="32EE64B2" w14:textId="77777777" w:rsidR="00A071DB" w:rsidRDefault="009F1AF9">
      <w:pPr>
        <w:pStyle w:val="Heading2"/>
        <w:ind w:left="369" w:hanging="384"/>
      </w:pPr>
      <w:r>
        <w:t>Content-based photo aesthetic analysis</w:t>
      </w:r>
    </w:p>
    <w:p w14:paraId="7E99E1D8" w14:textId="77777777" w:rsidR="00A071DB" w:rsidRDefault="009F1AF9">
      <w:pPr>
        <w:spacing w:after="205"/>
        <w:ind w:left="-15"/>
      </w:pPr>
      <w:r>
        <w:t xml:space="preserve">We took the eight most popular semantic tags, i.e. portrait, animal, still-life, food-drink, architecture, floral, cityscape and landscape, as used in [29]. We used the same testing image collection with [23], roughly 2.5K for testing in each of the categories. In each of the eight categories, we systematically compared Ours-MP-Net and A-Lamp net with baseline approach [29] (denoted by AVA) and the </w:t>
      </w:r>
      <w:proofErr w:type="spellStart"/>
      <w:r>
        <w:t>stateof</w:t>
      </w:r>
      <w:proofErr w:type="spellEnd"/>
      <w:r>
        <w:t xml:space="preserve">-the-art approach [23]. Specifically, </w:t>
      </w:r>
      <w:proofErr w:type="spellStart"/>
      <w:r>
        <w:t>SCNN</w:t>
      </w:r>
      <w:r>
        <w:rPr>
          <w:sz w:val="10"/>
        </w:rPr>
        <w:t>c</w:t>
      </w:r>
      <w:proofErr w:type="spellEnd"/>
      <w:r>
        <w:rPr>
          <w:sz w:val="10"/>
        </w:rPr>
        <w:t xml:space="preserve"> </w:t>
      </w:r>
      <w:r>
        <w:t xml:space="preserve">and </w:t>
      </w:r>
      <w:proofErr w:type="spellStart"/>
      <w:r>
        <w:t>SCNN</w:t>
      </w:r>
      <w:r>
        <w:rPr>
          <w:sz w:val="10"/>
        </w:rPr>
        <w:t>w</w:t>
      </w:r>
      <w:proofErr w:type="spellEnd"/>
      <w:r>
        <w:rPr>
          <w:sz w:val="10"/>
        </w:rPr>
        <w:t xml:space="preserve"> </w:t>
      </w:r>
      <w:r>
        <w:t xml:space="preserve">denote the single-column CNN in [23] that takes </w:t>
      </w:r>
      <w:proofErr w:type="spellStart"/>
      <w:r>
        <w:t>centercropping</w:t>
      </w:r>
      <w:proofErr w:type="spellEnd"/>
      <w:r>
        <w:t xml:space="preserve"> and </w:t>
      </w:r>
      <w:proofErr w:type="spellStart"/>
      <w:r>
        <w:t>warpping</w:t>
      </w:r>
      <w:proofErr w:type="spellEnd"/>
      <w:r>
        <w:t xml:space="preserve"> as inputs, respectively. DCNN denotes the double-column CNN in [23]. As presented in Fig. 5.1.2, the proposed networking training approach significantly outperforms the state-of-the-art in most of the categories, </w:t>
      </w:r>
      <w:proofErr w:type="gramStart"/>
      <w:r>
        <w:t>where ”floral</w:t>
      </w:r>
      <w:proofErr w:type="gramEnd"/>
      <w:r>
        <w:t xml:space="preserve">” and ”architecture” show much improvements. We find that, photos belonging to these two categories often show complicated texture details, which can </w:t>
      </w:r>
      <w:proofErr w:type="spellStart"/>
      <w:r>
        <w:t>can</w:t>
      </w:r>
      <w:proofErr w:type="spellEnd"/>
      <w:r>
        <w:t xml:space="preserve"> be seen in Fig. 5.1.2. The proposed adaptive </w:t>
      </w:r>
      <w:proofErr w:type="spellStart"/>
      <w:r>
        <w:t>MultiPatch</w:t>
      </w:r>
      <w:proofErr w:type="spellEnd"/>
      <w:r>
        <w:t xml:space="preserve"> subnet remains the fine-grained details, thus turns out much better performance. We also find that A-Lamp show much better performance than Ours-MP-Net </w:t>
      </w:r>
      <w:proofErr w:type="gramStart"/>
      <w:r>
        <w:t>in ”portrait</w:t>
      </w:r>
      <w:proofErr w:type="gramEnd"/>
      <w:r>
        <w:t>” and ”animal”. This result indicates that once an image is associated with an obvious semantic meaning, then the global view is more important than the local view in terms of assessing image aesthetics. Fig.5.1.2 shows some examples of the test images that are considered of the highest and lowest aesthetics values by our A-Lamp. Here we picked good photos from all of the eight categories.</w:t>
      </w:r>
    </w:p>
    <w:p w14:paraId="707A0BDC" w14:textId="77777777" w:rsidR="00A071DB" w:rsidRDefault="009F1AF9">
      <w:pPr>
        <w:pStyle w:val="Heading1"/>
        <w:ind w:left="224" w:hanging="239"/>
      </w:pPr>
      <w:r>
        <w:t>Conclusion</w:t>
      </w:r>
    </w:p>
    <w:p w14:paraId="1525E272" w14:textId="77777777" w:rsidR="00A071DB" w:rsidRDefault="009F1AF9">
      <w:pPr>
        <w:spacing w:after="3" w:line="259" w:lineRule="auto"/>
        <w:ind w:left="10" w:right="-15" w:hanging="10"/>
        <w:jc w:val="right"/>
      </w:pPr>
      <w:r>
        <w:t>This paper presents an Adaptive Layout-Aware Multi-</w:t>
      </w:r>
    </w:p>
    <w:p w14:paraId="696CFC10" w14:textId="77777777" w:rsidR="00A071DB" w:rsidRDefault="009F1AF9">
      <w:pPr>
        <w:ind w:left="-15" w:firstLine="0"/>
      </w:pPr>
      <w:r>
        <w:rPr>
          <w:noProof/>
        </w:rPr>
        <w:drawing>
          <wp:anchor distT="0" distB="0" distL="114300" distR="114300" simplePos="0" relativeHeight="251660288" behindDoc="0" locked="0" layoutInCell="1" allowOverlap="0" wp14:anchorId="0EFEE697" wp14:editId="63E0D79A">
            <wp:simplePos x="0" y="0"/>
            <wp:positionH relativeFrom="margin">
              <wp:posOffset>1272235</wp:posOffset>
            </wp:positionH>
            <wp:positionV relativeFrom="paragraph">
              <wp:posOffset>0</wp:posOffset>
            </wp:positionV>
            <wp:extent cx="3710178" cy="2186940"/>
            <wp:effectExtent l="0" t="0" r="0" b="0"/>
            <wp:wrapTopAndBottom/>
            <wp:docPr id="1674" name="Picture 1674"/>
            <wp:cNvGraphicFramePr/>
            <a:graphic xmlns:a="http://schemas.openxmlformats.org/drawingml/2006/main">
              <a:graphicData uri="http://schemas.openxmlformats.org/drawingml/2006/picture">
                <pic:pic xmlns:pic="http://schemas.openxmlformats.org/drawingml/2006/picture">
                  <pic:nvPicPr>
                    <pic:cNvPr id="1674" name="Picture 1674"/>
                    <pic:cNvPicPr/>
                  </pic:nvPicPr>
                  <pic:blipFill>
                    <a:blip r:embed="rId29"/>
                    <a:stretch>
                      <a:fillRect/>
                    </a:stretch>
                  </pic:blipFill>
                  <pic:spPr>
                    <a:xfrm>
                      <a:off x="0" y="0"/>
                      <a:ext cx="3710178" cy="2186940"/>
                    </a:xfrm>
                    <a:prstGeom prst="rect">
                      <a:avLst/>
                    </a:prstGeom>
                  </pic:spPr>
                </pic:pic>
              </a:graphicData>
            </a:graphic>
          </wp:anchor>
        </w:drawing>
      </w:r>
      <w:r>
        <w:t xml:space="preserve">Patch Convolutional Neural Network (A-Lamp CNN) architecture for photo aesthetic assessment. This novel </w:t>
      </w:r>
      <w:r>
        <w:t>scheme is able to accept arbitrary sized images, and deal with both fined grained details and holistic image layout simultaneously. To support A-Lamp training on these hybrid inputs, we extend the method by developing a dedicated double-subnet neural network structure, i.e. a Multi-Patch subnet and a Layout-Aware subnet. We further construct an aggregation layer to effectively combine the hybrid features from these two subnets. Our experiments on the large-scale AVA benchmark show that our A-Lamp CNN can significantly improve the state of the art in photo aesthetics assessment. ————————————————————— ——–</w:t>
      </w:r>
    </w:p>
    <w:p w14:paraId="150EEB0D" w14:textId="77777777" w:rsidR="00A071DB" w:rsidRDefault="009F1AF9">
      <w:pPr>
        <w:pStyle w:val="Heading1"/>
        <w:numPr>
          <w:ilvl w:val="0"/>
          <w:numId w:val="0"/>
        </w:numPr>
        <w:ind w:left="-5"/>
      </w:pPr>
      <w:r>
        <w:t>References</w:t>
      </w:r>
    </w:p>
    <w:p w14:paraId="785C0126" w14:textId="77777777" w:rsidR="00A071DB" w:rsidRDefault="009F1AF9">
      <w:pPr>
        <w:numPr>
          <w:ilvl w:val="0"/>
          <w:numId w:val="2"/>
        </w:numPr>
        <w:spacing w:after="37" w:line="254" w:lineRule="auto"/>
        <w:ind w:hanging="398"/>
      </w:pPr>
      <w:r>
        <w:rPr>
          <w:sz w:val="18"/>
        </w:rPr>
        <w:t xml:space="preserve">L. Anne Hendricks, S. </w:t>
      </w:r>
      <w:proofErr w:type="spellStart"/>
      <w:r>
        <w:rPr>
          <w:sz w:val="18"/>
        </w:rPr>
        <w:t>Venugopalan</w:t>
      </w:r>
      <w:proofErr w:type="spellEnd"/>
      <w:r>
        <w:rPr>
          <w:sz w:val="18"/>
        </w:rPr>
        <w:t xml:space="preserve">, M. </w:t>
      </w:r>
      <w:proofErr w:type="spellStart"/>
      <w:r>
        <w:rPr>
          <w:sz w:val="18"/>
        </w:rPr>
        <w:t>Rohrbach</w:t>
      </w:r>
      <w:proofErr w:type="spellEnd"/>
      <w:r>
        <w:rPr>
          <w:sz w:val="18"/>
        </w:rPr>
        <w:t xml:space="preserve">, R. Mooney, K. </w:t>
      </w:r>
      <w:proofErr w:type="spellStart"/>
      <w:r>
        <w:rPr>
          <w:sz w:val="18"/>
        </w:rPr>
        <w:t>Saenko</w:t>
      </w:r>
      <w:proofErr w:type="spellEnd"/>
      <w:r>
        <w:rPr>
          <w:sz w:val="18"/>
        </w:rPr>
        <w:t xml:space="preserve">, and T. Darrell. Deep compositional captioning: Describing novel object categories without paired training data. In </w:t>
      </w:r>
      <w:r>
        <w:rPr>
          <w:i/>
          <w:sz w:val="18"/>
        </w:rPr>
        <w:t>The IEEE Conference on Computer Vision and Pattern Recognition (CVPR)</w:t>
      </w:r>
      <w:r>
        <w:rPr>
          <w:sz w:val="18"/>
        </w:rPr>
        <w:t>, June 2016.</w:t>
      </w:r>
    </w:p>
    <w:p w14:paraId="7CA50E2E" w14:textId="77777777" w:rsidR="00A071DB" w:rsidRDefault="009F1AF9">
      <w:pPr>
        <w:numPr>
          <w:ilvl w:val="0"/>
          <w:numId w:val="2"/>
        </w:numPr>
        <w:spacing w:after="37" w:line="254" w:lineRule="auto"/>
        <w:ind w:hanging="398"/>
      </w:pPr>
      <w:r>
        <w:rPr>
          <w:sz w:val="18"/>
        </w:rPr>
        <w:t xml:space="preserve">S. Bhattacharya, R. </w:t>
      </w:r>
      <w:proofErr w:type="spellStart"/>
      <w:r>
        <w:rPr>
          <w:sz w:val="18"/>
        </w:rPr>
        <w:t>Sukthankar</w:t>
      </w:r>
      <w:proofErr w:type="spellEnd"/>
      <w:r>
        <w:rPr>
          <w:sz w:val="18"/>
        </w:rPr>
        <w:t xml:space="preserve">, and M. Shah. A framework for photo-quality assessment and enhancement based on visual aesthetics. In </w:t>
      </w:r>
      <w:r>
        <w:rPr>
          <w:i/>
          <w:sz w:val="18"/>
        </w:rPr>
        <w:t>Proceedings of the 18th ACM International Conference on Multimedia</w:t>
      </w:r>
      <w:r>
        <w:rPr>
          <w:sz w:val="18"/>
        </w:rPr>
        <w:t>, MM ’10, pages 271–280, New York, NY, USA, 2010. ACM.</w:t>
      </w:r>
    </w:p>
    <w:p w14:paraId="631DF2D2" w14:textId="77777777" w:rsidR="00A071DB" w:rsidRDefault="009F1AF9">
      <w:pPr>
        <w:numPr>
          <w:ilvl w:val="0"/>
          <w:numId w:val="2"/>
        </w:numPr>
        <w:spacing w:after="37" w:line="254" w:lineRule="auto"/>
        <w:ind w:hanging="398"/>
      </w:pPr>
      <w:r>
        <w:rPr>
          <w:sz w:val="18"/>
        </w:rPr>
        <w:t xml:space="preserve">S. Bianco, L. Celona, P. </w:t>
      </w:r>
      <w:proofErr w:type="spellStart"/>
      <w:r>
        <w:rPr>
          <w:sz w:val="18"/>
        </w:rPr>
        <w:t>Napoletano</w:t>
      </w:r>
      <w:proofErr w:type="spellEnd"/>
      <w:r>
        <w:rPr>
          <w:sz w:val="18"/>
        </w:rPr>
        <w:t xml:space="preserve">, and R. </w:t>
      </w:r>
      <w:proofErr w:type="spellStart"/>
      <w:r>
        <w:rPr>
          <w:sz w:val="18"/>
        </w:rPr>
        <w:t>Schettini</w:t>
      </w:r>
      <w:proofErr w:type="spellEnd"/>
      <w:r>
        <w:rPr>
          <w:sz w:val="18"/>
        </w:rPr>
        <w:t xml:space="preserve">. On the use of deep learning for blind image quality assessment. </w:t>
      </w:r>
      <w:proofErr w:type="spellStart"/>
      <w:r>
        <w:rPr>
          <w:i/>
          <w:sz w:val="18"/>
        </w:rPr>
        <w:t>CoRR</w:t>
      </w:r>
      <w:proofErr w:type="spellEnd"/>
      <w:r>
        <w:rPr>
          <w:sz w:val="18"/>
        </w:rPr>
        <w:t>, abs/1602.05531, 2016.</w:t>
      </w:r>
    </w:p>
    <w:p w14:paraId="0EF942BA" w14:textId="77777777" w:rsidR="00A071DB" w:rsidRDefault="009F1AF9">
      <w:pPr>
        <w:numPr>
          <w:ilvl w:val="0"/>
          <w:numId w:val="2"/>
        </w:numPr>
        <w:spacing w:after="37" w:line="254" w:lineRule="auto"/>
        <w:ind w:hanging="398"/>
      </w:pPr>
      <w:r>
        <w:rPr>
          <w:sz w:val="18"/>
        </w:rPr>
        <w:t xml:space="preserve">X. Cao, X. Wei, X. </w:t>
      </w:r>
      <w:proofErr w:type="spellStart"/>
      <w:r>
        <w:rPr>
          <w:sz w:val="18"/>
        </w:rPr>
        <w:t>Guo</w:t>
      </w:r>
      <w:proofErr w:type="spellEnd"/>
      <w:r>
        <w:rPr>
          <w:sz w:val="18"/>
        </w:rPr>
        <w:t xml:space="preserve">, Y. Han, and J. Tang. Augmented image retrieval using multi-order object layout with attributes. In </w:t>
      </w:r>
      <w:r>
        <w:rPr>
          <w:i/>
          <w:sz w:val="18"/>
        </w:rPr>
        <w:t>Proceedings of the 22Nd ACM International Conference on Multimedia</w:t>
      </w:r>
      <w:r>
        <w:rPr>
          <w:sz w:val="18"/>
        </w:rPr>
        <w:t>, MM ’14, pages 1093–1096, New York, NY, USA, 2014. ACM.</w:t>
      </w:r>
    </w:p>
    <w:p w14:paraId="0B818448" w14:textId="77777777" w:rsidR="00A071DB" w:rsidRDefault="009F1AF9">
      <w:pPr>
        <w:numPr>
          <w:ilvl w:val="0"/>
          <w:numId w:val="2"/>
        </w:numPr>
        <w:spacing w:after="37" w:line="254" w:lineRule="auto"/>
        <w:ind w:hanging="398"/>
      </w:pPr>
      <w:r>
        <w:rPr>
          <w:sz w:val="18"/>
        </w:rPr>
        <w:t xml:space="preserve">D. Cohen-Or, O. </w:t>
      </w:r>
      <w:proofErr w:type="spellStart"/>
      <w:r>
        <w:rPr>
          <w:sz w:val="18"/>
        </w:rPr>
        <w:t>Sorkine</w:t>
      </w:r>
      <w:proofErr w:type="spellEnd"/>
      <w:r>
        <w:rPr>
          <w:sz w:val="18"/>
        </w:rPr>
        <w:t xml:space="preserve">, R. Gal, T. </w:t>
      </w:r>
      <w:proofErr w:type="spellStart"/>
      <w:r>
        <w:rPr>
          <w:sz w:val="18"/>
        </w:rPr>
        <w:t>Leyvand</w:t>
      </w:r>
      <w:proofErr w:type="spellEnd"/>
      <w:r>
        <w:rPr>
          <w:sz w:val="18"/>
        </w:rPr>
        <w:t xml:space="preserve">, and Y.-Q. Xu. Color harmonization. In </w:t>
      </w:r>
      <w:r>
        <w:rPr>
          <w:i/>
          <w:sz w:val="18"/>
        </w:rPr>
        <w:t>ACM SIGGRAPH 2006 Papers</w:t>
      </w:r>
      <w:r>
        <w:rPr>
          <w:sz w:val="18"/>
        </w:rPr>
        <w:t>, SIGGRAPH ’06, pages 624–630, New York, NY, USA, 2006. ACM.</w:t>
      </w:r>
    </w:p>
    <w:p w14:paraId="02BC862B" w14:textId="77777777" w:rsidR="00A071DB" w:rsidRDefault="009F1AF9">
      <w:pPr>
        <w:numPr>
          <w:ilvl w:val="0"/>
          <w:numId w:val="2"/>
        </w:numPr>
        <w:spacing w:after="37" w:line="254" w:lineRule="auto"/>
        <w:ind w:hanging="398"/>
      </w:pPr>
      <w:r>
        <w:rPr>
          <w:sz w:val="18"/>
        </w:rPr>
        <w:t xml:space="preserve">R. </w:t>
      </w:r>
      <w:proofErr w:type="spellStart"/>
      <w:r>
        <w:rPr>
          <w:sz w:val="18"/>
        </w:rPr>
        <w:t>Datta</w:t>
      </w:r>
      <w:proofErr w:type="spellEnd"/>
      <w:r>
        <w:rPr>
          <w:sz w:val="18"/>
        </w:rPr>
        <w:t xml:space="preserve">, D. Joshi, J. Li, and J. Z. Wang. Studying aesthetics in photographic images using a computational approach. In </w:t>
      </w:r>
      <w:r>
        <w:rPr>
          <w:i/>
          <w:sz w:val="18"/>
        </w:rPr>
        <w:t xml:space="preserve">Proceedings of the 9th European Conference on Computer </w:t>
      </w:r>
      <w:r>
        <w:rPr>
          <w:i/>
          <w:sz w:val="18"/>
        </w:rPr>
        <w:lastRenderedPageBreak/>
        <w:t>Vision - Volume Part III</w:t>
      </w:r>
      <w:r>
        <w:rPr>
          <w:sz w:val="18"/>
        </w:rPr>
        <w:t>, ECCV’06, pages 288–301, Berlin, Heidelberg, 2006. Springer-</w:t>
      </w:r>
      <w:proofErr w:type="spellStart"/>
      <w:r>
        <w:rPr>
          <w:sz w:val="18"/>
        </w:rPr>
        <w:t>Verlag</w:t>
      </w:r>
      <w:proofErr w:type="spellEnd"/>
      <w:r>
        <w:rPr>
          <w:sz w:val="18"/>
        </w:rPr>
        <w:t>.</w:t>
      </w:r>
    </w:p>
    <w:p w14:paraId="1573C217" w14:textId="77777777" w:rsidR="00A071DB" w:rsidRDefault="009F1AF9">
      <w:pPr>
        <w:numPr>
          <w:ilvl w:val="0"/>
          <w:numId w:val="2"/>
        </w:numPr>
        <w:spacing w:after="37" w:line="254" w:lineRule="auto"/>
        <w:ind w:hanging="398"/>
      </w:pPr>
      <w:r>
        <w:rPr>
          <w:sz w:val="18"/>
        </w:rPr>
        <w:t xml:space="preserve">S. </w:t>
      </w:r>
      <w:proofErr w:type="spellStart"/>
      <w:r>
        <w:rPr>
          <w:sz w:val="18"/>
        </w:rPr>
        <w:t>Dhar</w:t>
      </w:r>
      <w:proofErr w:type="spellEnd"/>
      <w:r>
        <w:rPr>
          <w:sz w:val="18"/>
        </w:rPr>
        <w:t xml:space="preserve">, V. Ordonez, and T. L. Berg. High level describable attributes for predicting aesthetics and interestingness. In </w:t>
      </w:r>
      <w:r>
        <w:rPr>
          <w:i/>
          <w:sz w:val="18"/>
        </w:rPr>
        <w:t>Computer Vision and Pattern Recognition (CVPR), 2011 IEEE Conference on</w:t>
      </w:r>
      <w:r>
        <w:rPr>
          <w:sz w:val="18"/>
        </w:rPr>
        <w:t>, pages 1657–1664, June 2011.</w:t>
      </w:r>
    </w:p>
    <w:p w14:paraId="14E9B51E" w14:textId="77777777" w:rsidR="00A071DB" w:rsidRDefault="009F1AF9">
      <w:pPr>
        <w:numPr>
          <w:ilvl w:val="0"/>
          <w:numId w:val="2"/>
        </w:numPr>
        <w:spacing w:after="37" w:line="254" w:lineRule="auto"/>
        <w:ind w:hanging="398"/>
      </w:pPr>
      <w:r>
        <w:rPr>
          <w:sz w:val="18"/>
        </w:rPr>
        <w:t xml:space="preserve">P. F. </w:t>
      </w:r>
      <w:proofErr w:type="spellStart"/>
      <w:r>
        <w:rPr>
          <w:sz w:val="18"/>
        </w:rPr>
        <w:t>Felzenszwalb</w:t>
      </w:r>
      <w:proofErr w:type="spellEnd"/>
      <w:r>
        <w:rPr>
          <w:sz w:val="18"/>
        </w:rPr>
        <w:t xml:space="preserve"> and D. P. </w:t>
      </w:r>
      <w:proofErr w:type="spellStart"/>
      <w:r>
        <w:rPr>
          <w:sz w:val="18"/>
        </w:rPr>
        <w:t>Huttenlocher</w:t>
      </w:r>
      <w:proofErr w:type="spellEnd"/>
      <w:r>
        <w:rPr>
          <w:sz w:val="18"/>
        </w:rPr>
        <w:t xml:space="preserve">. Efficient graph-based image segmentation. </w:t>
      </w:r>
      <w:r>
        <w:rPr>
          <w:i/>
          <w:sz w:val="18"/>
        </w:rPr>
        <w:t xml:space="preserve">Int. J. </w:t>
      </w:r>
      <w:proofErr w:type="spellStart"/>
      <w:r>
        <w:rPr>
          <w:i/>
          <w:sz w:val="18"/>
        </w:rPr>
        <w:t>Comput</w:t>
      </w:r>
      <w:proofErr w:type="spellEnd"/>
      <w:r>
        <w:rPr>
          <w:i/>
          <w:sz w:val="18"/>
        </w:rPr>
        <w:t>. Vision</w:t>
      </w:r>
      <w:r>
        <w:rPr>
          <w:sz w:val="18"/>
        </w:rPr>
        <w:t>, 59(2):167–181, Sept. 2004.</w:t>
      </w:r>
    </w:p>
    <w:p w14:paraId="64D5F253" w14:textId="77777777" w:rsidR="00A071DB" w:rsidRDefault="009F1AF9">
      <w:pPr>
        <w:numPr>
          <w:ilvl w:val="0"/>
          <w:numId w:val="2"/>
        </w:numPr>
        <w:spacing w:after="37" w:line="254" w:lineRule="auto"/>
        <w:ind w:hanging="398"/>
      </w:pPr>
      <w:r>
        <w:rPr>
          <w:sz w:val="18"/>
        </w:rPr>
        <w:t xml:space="preserve">L. A. </w:t>
      </w:r>
      <w:proofErr w:type="spellStart"/>
      <w:r>
        <w:rPr>
          <w:sz w:val="18"/>
        </w:rPr>
        <w:t>Gatys</w:t>
      </w:r>
      <w:proofErr w:type="spellEnd"/>
      <w:r>
        <w:rPr>
          <w:sz w:val="18"/>
        </w:rPr>
        <w:t xml:space="preserve">, A. S. Ecker, and M. </w:t>
      </w:r>
      <w:proofErr w:type="spellStart"/>
      <w:r>
        <w:rPr>
          <w:sz w:val="18"/>
        </w:rPr>
        <w:t>Bethge</w:t>
      </w:r>
      <w:proofErr w:type="spellEnd"/>
      <w:r>
        <w:rPr>
          <w:sz w:val="18"/>
        </w:rPr>
        <w:t xml:space="preserve">. Image style transfer using convolutional neural networks. In </w:t>
      </w:r>
      <w:r>
        <w:rPr>
          <w:i/>
          <w:sz w:val="18"/>
        </w:rPr>
        <w:t>The IEEE Conference on Computer Vision and Pattern Recognition (CVPR)</w:t>
      </w:r>
      <w:r>
        <w:rPr>
          <w:sz w:val="18"/>
        </w:rPr>
        <w:t>, June 2016.</w:t>
      </w:r>
    </w:p>
    <w:p w14:paraId="7EBE3D5B" w14:textId="77777777" w:rsidR="00A071DB" w:rsidRDefault="009F1AF9">
      <w:pPr>
        <w:numPr>
          <w:ilvl w:val="0"/>
          <w:numId w:val="2"/>
        </w:numPr>
        <w:spacing w:after="37" w:line="254" w:lineRule="auto"/>
        <w:ind w:hanging="398"/>
      </w:pPr>
      <w:r>
        <w:rPr>
          <w:sz w:val="18"/>
        </w:rPr>
        <w:t>K. He, X. Zhang, S. Ren, and J. Sun. Spatial pyramid pooling in deep convolutional networks for visual recognition. volume abs/1406.4729, 2014.</w:t>
      </w:r>
    </w:p>
    <w:p w14:paraId="6344B8C7" w14:textId="77777777" w:rsidR="00A071DB" w:rsidRDefault="009F1AF9">
      <w:pPr>
        <w:numPr>
          <w:ilvl w:val="0"/>
          <w:numId w:val="2"/>
        </w:numPr>
        <w:spacing w:after="37" w:line="254" w:lineRule="auto"/>
        <w:ind w:hanging="398"/>
      </w:pPr>
      <w:r>
        <w:rPr>
          <w:sz w:val="18"/>
        </w:rPr>
        <w:t xml:space="preserve">K. He, X. Zhang, S. Ren, and J. Sun. Deep residual learning for image recognition. In </w:t>
      </w:r>
      <w:r>
        <w:rPr>
          <w:i/>
          <w:sz w:val="18"/>
        </w:rPr>
        <w:t>The IEEE Conference on Computer Vision and Pattern Recognition (CVPR)</w:t>
      </w:r>
      <w:r>
        <w:rPr>
          <w:sz w:val="18"/>
        </w:rPr>
        <w:t>, June 2016.</w:t>
      </w:r>
    </w:p>
    <w:p w14:paraId="5E7199B6" w14:textId="77777777" w:rsidR="00A071DB" w:rsidRDefault="009F1AF9">
      <w:pPr>
        <w:numPr>
          <w:ilvl w:val="0"/>
          <w:numId w:val="2"/>
        </w:numPr>
        <w:spacing w:after="37" w:line="254" w:lineRule="auto"/>
        <w:ind w:hanging="398"/>
      </w:pPr>
      <w:r>
        <w:rPr>
          <w:sz w:val="18"/>
        </w:rPr>
        <w:t xml:space="preserve">Y. </w:t>
      </w:r>
      <w:proofErr w:type="spellStart"/>
      <w:r>
        <w:rPr>
          <w:sz w:val="18"/>
        </w:rPr>
        <w:t>Jia</w:t>
      </w:r>
      <w:proofErr w:type="spellEnd"/>
      <w:r>
        <w:rPr>
          <w:sz w:val="18"/>
        </w:rPr>
        <w:t xml:space="preserve">, E. </w:t>
      </w:r>
      <w:proofErr w:type="spellStart"/>
      <w:r>
        <w:rPr>
          <w:sz w:val="18"/>
        </w:rPr>
        <w:t>Shelhamer</w:t>
      </w:r>
      <w:proofErr w:type="spellEnd"/>
      <w:r>
        <w:rPr>
          <w:sz w:val="18"/>
        </w:rPr>
        <w:t xml:space="preserve">, J. Donahue, S. </w:t>
      </w:r>
      <w:proofErr w:type="spellStart"/>
      <w:r>
        <w:rPr>
          <w:sz w:val="18"/>
        </w:rPr>
        <w:t>Karayev</w:t>
      </w:r>
      <w:proofErr w:type="spellEnd"/>
      <w:r>
        <w:rPr>
          <w:sz w:val="18"/>
        </w:rPr>
        <w:t xml:space="preserve">, J. Long, R. </w:t>
      </w:r>
      <w:proofErr w:type="spellStart"/>
      <w:r>
        <w:rPr>
          <w:sz w:val="18"/>
        </w:rPr>
        <w:t>Girshick</w:t>
      </w:r>
      <w:proofErr w:type="spellEnd"/>
      <w:r>
        <w:rPr>
          <w:sz w:val="18"/>
        </w:rPr>
        <w:t xml:space="preserve">, S. </w:t>
      </w:r>
      <w:proofErr w:type="spellStart"/>
      <w:r>
        <w:rPr>
          <w:sz w:val="18"/>
        </w:rPr>
        <w:t>Guadarrama</w:t>
      </w:r>
      <w:proofErr w:type="spellEnd"/>
      <w:r>
        <w:rPr>
          <w:sz w:val="18"/>
        </w:rPr>
        <w:t xml:space="preserve">, and T. Darrell. </w:t>
      </w:r>
      <w:proofErr w:type="spellStart"/>
      <w:r>
        <w:rPr>
          <w:sz w:val="18"/>
        </w:rPr>
        <w:t>Caffe</w:t>
      </w:r>
      <w:proofErr w:type="spellEnd"/>
      <w:r>
        <w:rPr>
          <w:sz w:val="18"/>
        </w:rPr>
        <w:t xml:space="preserve">: Convolutional architecture for fast feature embedding. In </w:t>
      </w:r>
      <w:r>
        <w:rPr>
          <w:i/>
          <w:sz w:val="18"/>
        </w:rPr>
        <w:t>Proceedings of the 22Nd ACM International Conference on Multimedia</w:t>
      </w:r>
      <w:r>
        <w:rPr>
          <w:sz w:val="18"/>
        </w:rPr>
        <w:t>, MM ’14, pages 675–678, New York, NY, USA, 2014. ACM.</w:t>
      </w:r>
    </w:p>
    <w:p w14:paraId="4722B8C7" w14:textId="77777777" w:rsidR="00A071DB" w:rsidRDefault="009F1AF9">
      <w:pPr>
        <w:numPr>
          <w:ilvl w:val="0"/>
          <w:numId w:val="2"/>
        </w:numPr>
        <w:spacing w:after="37" w:line="254" w:lineRule="auto"/>
        <w:ind w:hanging="398"/>
      </w:pPr>
      <w:r>
        <w:rPr>
          <w:sz w:val="18"/>
        </w:rPr>
        <w:t xml:space="preserve">S. Jones and L. Shao. A multigraph representation for improved unsupervised/semi-supervised learning of human actions. In </w:t>
      </w:r>
      <w:r>
        <w:rPr>
          <w:i/>
          <w:sz w:val="18"/>
        </w:rPr>
        <w:t>2014 IEEE Conference on Computer Vision and Pattern Recognition</w:t>
      </w:r>
      <w:r>
        <w:rPr>
          <w:sz w:val="18"/>
        </w:rPr>
        <w:t>, pages 820–826, June 2014.</w:t>
      </w:r>
    </w:p>
    <w:p w14:paraId="1A178615" w14:textId="77777777" w:rsidR="00A071DB" w:rsidRDefault="009F1AF9">
      <w:pPr>
        <w:numPr>
          <w:ilvl w:val="0"/>
          <w:numId w:val="2"/>
        </w:numPr>
        <w:spacing w:after="37" w:line="254" w:lineRule="auto"/>
        <w:ind w:hanging="398"/>
      </w:pPr>
      <w:r>
        <w:rPr>
          <w:sz w:val="18"/>
        </w:rPr>
        <w:t xml:space="preserve">L. Kang, P. Ye, Y. Li, and D. </w:t>
      </w:r>
      <w:proofErr w:type="spellStart"/>
      <w:r>
        <w:rPr>
          <w:sz w:val="18"/>
        </w:rPr>
        <w:t>Doermann</w:t>
      </w:r>
      <w:proofErr w:type="spellEnd"/>
      <w:r>
        <w:rPr>
          <w:sz w:val="18"/>
        </w:rPr>
        <w:t xml:space="preserve">. Convolutional neural networks for no-reference image quality assessment. In </w:t>
      </w:r>
      <w:r>
        <w:rPr>
          <w:i/>
          <w:sz w:val="18"/>
        </w:rPr>
        <w:t>Proceedings of the 2014 IEEE Conference on Computer Vision and Pattern Recognition</w:t>
      </w:r>
      <w:r>
        <w:rPr>
          <w:sz w:val="18"/>
        </w:rPr>
        <w:t>, CVPR ’14, pages 1733–1740, Washington, DC, USA, 2014. IEEE Computer Society.</w:t>
      </w:r>
    </w:p>
    <w:p w14:paraId="137F9AAA" w14:textId="77777777" w:rsidR="00A071DB" w:rsidRDefault="009F1AF9">
      <w:pPr>
        <w:numPr>
          <w:ilvl w:val="0"/>
          <w:numId w:val="2"/>
        </w:numPr>
        <w:spacing w:after="37" w:line="254" w:lineRule="auto"/>
        <w:ind w:hanging="398"/>
      </w:pPr>
      <w:r>
        <w:rPr>
          <w:sz w:val="18"/>
        </w:rPr>
        <w:t xml:space="preserve">S. </w:t>
      </w:r>
      <w:proofErr w:type="spellStart"/>
      <w:r>
        <w:rPr>
          <w:sz w:val="18"/>
        </w:rPr>
        <w:t>Karayev</w:t>
      </w:r>
      <w:proofErr w:type="spellEnd"/>
      <w:r>
        <w:rPr>
          <w:sz w:val="18"/>
        </w:rPr>
        <w:t xml:space="preserve">, A. </w:t>
      </w:r>
      <w:proofErr w:type="spellStart"/>
      <w:r>
        <w:rPr>
          <w:sz w:val="18"/>
        </w:rPr>
        <w:t>Hertzmann</w:t>
      </w:r>
      <w:proofErr w:type="spellEnd"/>
      <w:r>
        <w:rPr>
          <w:sz w:val="18"/>
        </w:rPr>
        <w:t xml:space="preserve">, H. </w:t>
      </w:r>
      <w:proofErr w:type="spellStart"/>
      <w:r>
        <w:rPr>
          <w:sz w:val="18"/>
        </w:rPr>
        <w:t>Winnemoeller</w:t>
      </w:r>
      <w:proofErr w:type="spellEnd"/>
      <w:r>
        <w:rPr>
          <w:sz w:val="18"/>
        </w:rPr>
        <w:t xml:space="preserve">, A. </w:t>
      </w:r>
      <w:proofErr w:type="spellStart"/>
      <w:r>
        <w:rPr>
          <w:sz w:val="18"/>
        </w:rPr>
        <w:t>Agarwala</w:t>
      </w:r>
      <w:proofErr w:type="spellEnd"/>
      <w:r>
        <w:rPr>
          <w:sz w:val="18"/>
        </w:rPr>
        <w:t xml:space="preserve">, and T. Darrell. Recognizing image style. </w:t>
      </w:r>
      <w:proofErr w:type="spellStart"/>
      <w:r>
        <w:rPr>
          <w:i/>
          <w:sz w:val="18"/>
        </w:rPr>
        <w:t>CoRR</w:t>
      </w:r>
      <w:proofErr w:type="spellEnd"/>
      <w:r>
        <w:rPr>
          <w:sz w:val="18"/>
        </w:rPr>
        <w:t>, abs/1311.3715, 2013.</w:t>
      </w:r>
    </w:p>
    <w:p w14:paraId="215D26BB" w14:textId="77777777" w:rsidR="00A071DB" w:rsidRDefault="009F1AF9">
      <w:pPr>
        <w:numPr>
          <w:ilvl w:val="0"/>
          <w:numId w:val="2"/>
        </w:numPr>
        <w:spacing w:after="37" w:line="254" w:lineRule="auto"/>
        <w:ind w:hanging="398"/>
      </w:pPr>
      <w:r>
        <w:rPr>
          <w:sz w:val="18"/>
        </w:rPr>
        <w:t xml:space="preserve">Y. </w:t>
      </w:r>
      <w:proofErr w:type="spellStart"/>
      <w:r>
        <w:rPr>
          <w:sz w:val="18"/>
        </w:rPr>
        <w:t>Ke</w:t>
      </w:r>
      <w:proofErr w:type="spellEnd"/>
      <w:r>
        <w:rPr>
          <w:sz w:val="18"/>
        </w:rPr>
        <w:t xml:space="preserve">, X. Tang, and F. Jing. The design of high-level features for photo quality assessment. In </w:t>
      </w:r>
      <w:r>
        <w:rPr>
          <w:i/>
          <w:sz w:val="18"/>
        </w:rPr>
        <w:t>Proceedings of the 2006 IEEE Computer Society Conference on Computer Vision and Pattern Recognition - Volume 1</w:t>
      </w:r>
      <w:r>
        <w:rPr>
          <w:sz w:val="18"/>
        </w:rPr>
        <w:t>, CVPR ’06, pages 419–426, Washington, DC, USA, 2006. IEEE Computer Society.</w:t>
      </w:r>
    </w:p>
    <w:p w14:paraId="0DA3858A" w14:textId="77777777" w:rsidR="00A071DB" w:rsidRDefault="009F1AF9">
      <w:pPr>
        <w:numPr>
          <w:ilvl w:val="0"/>
          <w:numId w:val="2"/>
        </w:numPr>
        <w:spacing w:after="37" w:line="254" w:lineRule="auto"/>
        <w:ind w:hanging="398"/>
      </w:pPr>
      <w:r>
        <w:rPr>
          <w:sz w:val="18"/>
        </w:rPr>
        <w:t xml:space="preserve">A. </w:t>
      </w:r>
      <w:proofErr w:type="spellStart"/>
      <w:r>
        <w:rPr>
          <w:sz w:val="18"/>
        </w:rPr>
        <w:t>Krizhevsky</w:t>
      </w:r>
      <w:proofErr w:type="spellEnd"/>
      <w:r>
        <w:rPr>
          <w:sz w:val="18"/>
        </w:rPr>
        <w:t xml:space="preserve">, I. </w:t>
      </w:r>
      <w:proofErr w:type="spellStart"/>
      <w:r>
        <w:rPr>
          <w:sz w:val="18"/>
        </w:rPr>
        <w:t>Sutskever</w:t>
      </w:r>
      <w:proofErr w:type="spellEnd"/>
      <w:r>
        <w:rPr>
          <w:sz w:val="18"/>
        </w:rPr>
        <w:t xml:space="preserve">, and G. E. Hinton. </w:t>
      </w:r>
      <w:proofErr w:type="spellStart"/>
      <w:r>
        <w:rPr>
          <w:sz w:val="18"/>
        </w:rPr>
        <w:t>Imagenet</w:t>
      </w:r>
      <w:proofErr w:type="spellEnd"/>
      <w:r>
        <w:rPr>
          <w:sz w:val="18"/>
        </w:rPr>
        <w:t xml:space="preserve"> classification with deep convolutional neural networks. In F. Pereira, C. J. C. Burges, L. </w:t>
      </w:r>
      <w:proofErr w:type="spellStart"/>
      <w:r>
        <w:rPr>
          <w:sz w:val="18"/>
        </w:rPr>
        <w:t>Bottou</w:t>
      </w:r>
      <w:proofErr w:type="spellEnd"/>
      <w:r>
        <w:rPr>
          <w:sz w:val="18"/>
        </w:rPr>
        <w:t xml:space="preserve">, and K. Q. Weinberger, editors, </w:t>
      </w:r>
      <w:r>
        <w:rPr>
          <w:i/>
          <w:sz w:val="18"/>
        </w:rPr>
        <w:t>Advances in Neural Information Processing Systems 25</w:t>
      </w:r>
      <w:r>
        <w:rPr>
          <w:sz w:val="18"/>
        </w:rPr>
        <w:t>, pages 1097–1105. Curran Associates, Inc., 2012.</w:t>
      </w:r>
    </w:p>
    <w:p w14:paraId="5546BC0C" w14:textId="77777777" w:rsidR="00A071DB" w:rsidRDefault="009F1AF9">
      <w:pPr>
        <w:numPr>
          <w:ilvl w:val="0"/>
          <w:numId w:val="2"/>
        </w:numPr>
        <w:spacing w:after="37" w:line="254" w:lineRule="auto"/>
        <w:ind w:hanging="398"/>
      </w:pPr>
      <w:r>
        <w:rPr>
          <w:sz w:val="18"/>
        </w:rPr>
        <w:t xml:space="preserve">G. Kulkarni, V. </w:t>
      </w:r>
      <w:proofErr w:type="spellStart"/>
      <w:r>
        <w:rPr>
          <w:sz w:val="18"/>
        </w:rPr>
        <w:t>Premraj</w:t>
      </w:r>
      <w:proofErr w:type="spellEnd"/>
      <w:r>
        <w:rPr>
          <w:sz w:val="18"/>
        </w:rPr>
        <w:t xml:space="preserve">, V. Ordonez, S. </w:t>
      </w:r>
      <w:proofErr w:type="spellStart"/>
      <w:r>
        <w:rPr>
          <w:sz w:val="18"/>
        </w:rPr>
        <w:t>Dhar</w:t>
      </w:r>
      <w:proofErr w:type="spellEnd"/>
      <w:r>
        <w:rPr>
          <w:sz w:val="18"/>
        </w:rPr>
        <w:t xml:space="preserve">, S. Li, Y. Choi, A. C. Berg, and T. L. Berg. </w:t>
      </w:r>
      <w:proofErr w:type="spellStart"/>
      <w:r>
        <w:rPr>
          <w:sz w:val="18"/>
        </w:rPr>
        <w:t>Babytalk</w:t>
      </w:r>
      <w:proofErr w:type="spellEnd"/>
      <w:r>
        <w:rPr>
          <w:sz w:val="18"/>
        </w:rPr>
        <w:t xml:space="preserve">: Understanding and generating simple image descriptions. </w:t>
      </w:r>
      <w:r>
        <w:rPr>
          <w:i/>
          <w:sz w:val="18"/>
        </w:rPr>
        <w:t>IEEE Transactions on Pattern Analysis and Machine Intelligence</w:t>
      </w:r>
      <w:r>
        <w:rPr>
          <w:sz w:val="18"/>
        </w:rPr>
        <w:t>, 35(12):2891– 2903, Dec 2013.</w:t>
      </w:r>
    </w:p>
    <w:p w14:paraId="15A90C0D" w14:textId="77777777" w:rsidR="00A071DB" w:rsidRDefault="009F1AF9">
      <w:pPr>
        <w:numPr>
          <w:ilvl w:val="0"/>
          <w:numId w:val="2"/>
        </w:numPr>
        <w:spacing w:after="37" w:line="254" w:lineRule="auto"/>
        <w:ind w:hanging="398"/>
      </w:pPr>
      <w:r>
        <w:rPr>
          <w:sz w:val="18"/>
        </w:rPr>
        <w:t xml:space="preserve">T. Lan, W. Yang, Y. Wang, and G. Mori. Image retrieval with structured object queries using latent ranking </w:t>
      </w:r>
      <w:proofErr w:type="spellStart"/>
      <w:r>
        <w:rPr>
          <w:sz w:val="18"/>
        </w:rPr>
        <w:t>svm</w:t>
      </w:r>
      <w:proofErr w:type="spellEnd"/>
      <w:r>
        <w:rPr>
          <w:sz w:val="18"/>
        </w:rPr>
        <w:t xml:space="preserve">. In </w:t>
      </w:r>
      <w:r>
        <w:rPr>
          <w:i/>
          <w:sz w:val="18"/>
        </w:rPr>
        <w:t>Proceedings of the 12th European Conference on Computer Vision - Volume Part VI</w:t>
      </w:r>
      <w:r>
        <w:rPr>
          <w:sz w:val="18"/>
        </w:rPr>
        <w:t>, ECCV’12, pages 129–142, Berlin, Heidelberg, 2012. Springer-</w:t>
      </w:r>
      <w:proofErr w:type="spellStart"/>
      <w:r>
        <w:rPr>
          <w:sz w:val="18"/>
        </w:rPr>
        <w:t>Verlag</w:t>
      </w:r>
      <w:proofErr w:type="spellEnd"/>
      <w:r>
        <w:rPr>
          <w:sz w:val="18"/>
        </w:rPr>
        <w:t>.</w:t>
      </w:r>
    </w:p>
    <w:p w14:paraId="11401396" w14:textId="77777777" w:rsidR="00A071DB" w:rsidRDefault="009F1AF9">
      <w:pPr>
        <w:numPr>
          <w:ilvl w:val="0"/>
          <w:numId w:val="2"/>
        </w:numPr>
        <w:spacing w:after="37" w:line="254" w:lineRule="auto"/>
        <w:ind w:hanging="398"/>
      </w:pPr>
      <w:r>
        <w:rPr>
          <w:sz w:val="18"/>
        </w:rPr>
        <w:t xml:space="preserve">L. Liu, R. Chen, L. Wolf, and D. Cohen-Or. Optimizing Photo Composition. </w:t>
      </w:r>
      <w:r>
        <w:rPr>
          <w:i/>
          <w:sz w:val="18"/>
        </w:rPr>
        <w:t>Computer Graphics Forum</w:t>
      </w:r>
      <w:r>
        <w:rPr>
          <w:sz w:val="18"/>
        </w:rPr>
        <w:t>, 2010.</w:t>
      </w:r>
    </w:p>
    <w:p w14:paraId="623C1232" w14:textId="77777777" w:rsidR="00A071DB" w:rsidRDefault="009F1AF9">
      <w:pPr>
        <w:numPr>
          <w:ilvl w:val="0"/>
          <w:numId w:val="2"/>
        </w:numPr>
        <w:spacing w:after="37" w:line="254" w:lineRule="auto"/>
        <w:ind w:hanging="398"/>
      </w:pPr>
      <w:r>
        <w:rPr>
          <w:sz w:val="18"/>
        </w:rPr>
        <w:t xml:space="preserve">S. Liu, X. Qi, J. Shi, H. Zhang, and J. </w:t>
      </w:r>
      <w:proofErr w:type="spellStart"/>
      <w:r>
        <w:rPr>
          <w:sz w:val="18"/>
        </w:rPr>
        <w:t>Jia</w:t>
      </w:r>
      <w:proofErr w:type="spellEnd"/>
      <w:r>
        <w:rPr>
          <w:sz w:val="18"/>
        </w:rPr>
        <w:t>. Multi-scale patch aggregation (</w:t>
      </w:r>
      <w:proofErr w:type="spellStart"/>
      <w:r>
        <w:rPr>
          <w:sz w:val="18"/>
        </w:rPr>
        <w:t>mpa</w:t>
      </w:r>
      <w:proofErr w:type="spellEnd"/>
      <w:r>
        <w:rPr>
          <w:sz w:val="18"/>
        </w:rPr>
        <w:t xml:space="preserve">) for simultaneous detection and segmentation. In </w:t>
      </w:r>
      <w:r>
        <w:rPr>
          <w:i/>
          <w:sz w:val="18"/>
        </w:rPr>
        <w:t>The IEEE Conference on Computer Vision and Pattern Recognition (CVPR)</w:t>
      </w:r>
      <w:r>
        <w:rPr>
          <w:sz w:val="18"/>
        </w:rPr>
        <w:t>, June 2016.</w:t>
      </w:r>
    </w:p>
    <w:p w14:paraId="3592E48D" w14:textId="77777777" w:rsidR="00A071DB" w:rsidRDefault="009F1AF9">
      <w:pPr>
        <w:numPr>
          <w:ilvl w:val="0"/>
          <w:numId w:val="2"/>
        </w:numPr>
        <w:spacing w:after="37" w:line="254" w:lineRule="auto"/>
        <w:ind w:hanging="398"/>
      </w:pPr>
      <w:r>
        <w:rPr>
          <w:sz w:val="18"/>
        </w:rPr>
        <w:t xml:space="preserve">X. Lu, Z. Lin, H. </w:t>
      </w:r>
      <w:proofErr w:type="spellStart"/>
      <w:r>
        <w:rPr>
          <w:sz w:val="18"/>
        </w:rPr>
        <w:t>Jin</w:t>
      </w:r>
      <w:proofErr w:type="spellEnd"/>
      <w:r>
        <w:rPr>
          <w:sz w:val="18"/>
        </w:rPr>
        <w:t xml:space="preserve">, J. Yang, and J. Z. Wang. Rapid: Rating pictorial aesthetics using deep learning. In </w:t>
      </w:r>
      <w:r>
        <w:rPr>
          <w:i/>
          <w:sz w:val="18"/>
        </w:rPr>
        <w:t>Proceedings of the 22Nd ACM International Conference on Multimedia</w:t>
      </w:r>
      <w:r>
        <w:rPr>
          <w:sz w:val="18"/>
        </w:rPr>
        <w:t>, MM ’14, pages 457–466, New York, NY, USA, 2014. ACM.</w:t>
      </w:r>
    </w:p>
    <w:p w14:paraId="5F56CDA3" w14:textId="77777777" w:rsidR="00A071DB" w:rsidRDefault="009F1AF9">
      <w:pPr>
        <w:numPr>
          <w:ilvl w:val="0"/>
          <w:numId w:val="2"/>
        </w:numPr>
        <w:spacing w:after="37" w:line="254" w:lineRule="auto"/>
        <w:ind w:hanging="398"/>
      </w:pPr>
      <w:r>
        <w:rPr>
          <w:sz w:val="18"/>
        </w:rPr>
        <w:t xml:space="preserve">X. Lu, Z. Lin, H. </w:t>
      </w:r>
      <w:proofErr w:type="spellStart"/>
      <w:r>
        <w:rPr>
          <w:sz w:val="18"/>
        </w:rPr>
        <w:t>Jin</w:t>
      </w:r>
      <w:proofErr w:type="spellEnd"/>
      <w:r>
        <w:rPr>
          <w:sz w:val="18"/>
        </w:rPr>
        <w:t xml:space="preserve">, J. Yang, and J. Z. Wang. Rapid: Rating pictorial aesthetics using deep learning. In </w:t>
      </w:r>
      <w:r>
        <w:rPr>
          <w:i/>
          <w:sz w:val="18"/>
        </w:rPr>
        <w:t>Proceedings of the 22Nd ACM International Conference on Multimedia</w:t>
      </w:r>
      <w:r>
        <w:rPr>
          <w:sz w:val="18"/>
        </w:rPr>
        <w:t>, MM ’14, pages 457–466, New York, NY, USA, 2014. ACM.</w:t>
      </w:r>
    </w:p>
    <w:p w14:paraId="201BCCF2" w14:textId="77777777" w:rsidR="00A071DB" w:rsidRDefault="009F1AF9">
      <w:pPr>
        <w:numPr>
          <w:ilvl w:val="0"/>
          <w:numId w:val="2"/>
        </w:numPr>
        <w:spacing w:after="37" w:line="254" w:lineRule="auto"/>
        <w:ind w:hanging="398"/>
      </w:pPr>
      <w:r>
        <w:rPr>
          <w:sz w:val="18"/>
        </w:rPr>
        <w:t xml:space="preserve">X. Lu, Z. Lin, X. Shen, R. </w:t>
      </w:r>
      <w:proofErr w:type="spellStart"/>
      <w:r>
        <w:rPr>
          <w:sz w:val="18"/>
        </w:rPr>
        <w:t>Mech</w:t>
      </w:r>
      <w:proofErr w:type="spellEnd"/>
      <w:r>
        <w:rPr>
          <w:sz w:val="18"/>
        </w:rPr>
        <w:t xml:space="preserve">, and J. Z. Wang. Deep </w:t>
      </w:r>
      <w:proofErr w:type="spellStart"/>
      <w:r>
        <w:rPr>
          <w:sz w:val="18"/>
        </w:rPr>
        <w:t>multipatch</w:t>
      </w:r>
      <w:proofErr w:type="spellEnd"/>
      <w:r>
        <w:rPr>
          <w:sz w:val="18"/>
        </w:rPr>
        <w:t xml:space="preserve"> aggregation network for image style, aesthetics, and quality estimation. In </w:t>
      </w:r>
      <w:r>
        <w:rPr>
          <w:i/>
          <w:sz w:val="18"/>
        </w:rPr>
        <w:t>Proceedings of the 2015 IEEE International Conference on Computer Vision (ICCV)</w:t>
      </w:r>
      <w:r>
        <w:rPr>
          <w:sz w:val="18"/>
        </w:rPr>
        <w:t>, ICCV ’15, pages 990–998, Washington, DC, USA, 2015. IEEE Computer Society.</w:t>
      </w:r>
    </w:p>
    <w:p w14:paraId="65921483" w14:textId="77777777" w:rsidR="00A071DB" w:rsidRDefault="009F1AF9">
      <w:pPr>
        <w:numPr>
          <w:ilvl w:val="0"/>
          <w:numId w:val="2"/>
        </w:numPr>
        <w:spacing w:after="37" w:line="254" w:lineRule="auto"/>
        <w:ind w:hanging="398"/>
      </w:pPr>
      <w:r>
        <w:rPr>
          <w:sz w:val="18"/>
        </w:rPr>
        <w:t xml:space="preserve">Y. Lu, T. Wu, and S.-C. Zhu. Online object tracking, learning, and parsing with and-or graphs. In </w:t>
      </w:r>
      <w:r>
        <w:rPr>
          <w:i/>
          <w:sz w:val="18"/>
        </w:rPr>
        <w:t>Proceedings of the 2014 IEEE Conference on Computer Vision and Pattern Recognition</w:t>
      </w:r>
      <w:r>
        <w:rPr>
          <w:sz w:val="18"/>
        </w:rPr>
        <w:t>, CVPR ’14, pages 3462–3469, Washington, DC, USA, 2014. IEEE Computer Society.</w:t>
      </w:r>
    </w:p>
    <w:p w14:paraId="3029D310" w14:textId="77777777" w:rsidR="00A071DB" w:rsidRDefault="009F1AF9">
      <w:pPr>
        <w:numPr>
          <w:ilvl w:val="0"/>
          <w:numId w:val="2"/>
        </w:numPr>
        <w:spacing w:after="37" w:line="254" w:lineRule="auto"/>
        <w:ind w:hanging="398"/>
      </w:pPr>
      <w:r>
        <w:rPr>
          <w:sz w:val="18"/>
        </w:rPr>
        <w:t xml:space="preserve">Y. Luo and X. Tang. Photo and video quality evaluation: Focusing on the subject. In </w:t>
      </w:r>
      <w:r>
        <w:rPr>
          <w:i/>
          <w:sz w:val="18"/>
        </w:rPr>
        <w:t>Proceedings of the 10th European Conference on Computer Vision: Part III</w:t>
      </w:r>
      <w:r>
        <w:rPr>
          <w:sz w:val="18"/>
        </w:rPr>
        <w:t>, ECCV ’08, pages 386–399, Berlin, Heidelberg, 2008. Springer-</w:t>
      </w:r>
      <w:proofErr w:type="spellStart"/>
      <w:r>
        <w:rPr>
          <w:sz w:val="18"/>
        </w:rPr>
        <w:t>Verlag</w:t>
      </w:r>
      <w:proofErr w:type="spellEnd"/>
      <w:r>
        <w:rPr>
          <w:sz w:val="18"/>
        </w:rPr>
        <w:t>.</w:t>
      </w:r>
    </w:p>
    <w:p w14:paraId="4F92CEC0" w14:textId="77777777" w:rsidR="00A071DB" w:rsidRDefault="009F1AF9">
      <w:pPr>
        <w:numPr>
          <w:ilvl w:val="0"/>
          <w:numId w:val="2"/>
        </w:numPr>
        <w:spacing w:after="37" w:line="254" w:lineRule="auto"/>
        <w:ind w:hanging="398"/>
      </w:pPr>
      <w:r>
        <w:rPr>
          <w:sz w:val="18"/>
        </w:rPr>
        <w:t xml:space="preserve">L. Mai, H. </w:t>
      </w:r>
      <w:proofErr w:type="spellStart"/>
      <w:r>
        <w:rPr>
          <w:sz w:val="18"/>
        </w:rPr>
        <w:t>Jin</w:t>
      </w:r>
      <w:proofErr w:type="spellEnd"/>
      <w:r>
        <w:rPr>
          <w:sz w:val="18"/>
        </w:rPr>
        <w:t xml:space="preserve">, and F. Liu. Composition-preserving deep photo aesthetics assessment. In </w:t>
      </w:r>
      <w:r>
        <w:rPr>
          <w:i/>
          <w:sz w:val="18"/>
        </w:rPr>
        <w:t>The IEEE Conference on Computer Vision and Pattern Recognition (CVPR)</w:t>
      </w:r>
      <w:r>
        <w:rPr>
          <w:sz w:val="18"/>
        </w:rPr>
        <w:t>, June 2016.</w:t>
      </w:r>
    </w:p>
    <w:p w14:paraId="4E126F98" w14:textId="77777777" w:rsidR="00A071DB" w:rsidRDefault="009F1AF9">
      <w:pPr>
        <w:numPr>
          <w:ilvl w:val="0"/>
          <w:numId w:val="2"/>
        </w:numPr>
        <w:spacing w:after="37" w:line="254" w:lineRule="auto"/>
        <w:ind w:hanging="398"/>
      </w:pPr>
      <w:r>
        <w:rPr>
          <w:sz w:val="18"/>
        </w:rPr>
        <w:t xml:space="preserve">L. </w:t>
      </w:r>
      <w:proofErr w:type="spellStart"/>
      <w:r>
        <w:rPr>
          <w:sz w:val="18"/>
        </w:rPr>
        <w:t>Marchesotti</w:t>
      </w:r>
      <w:proofErr w:type="spellEnd"/>
      <w:r>
        <w:rPr>
          <w:sz w:val="18"/>
        </w:rPr>
        <w:t xml:space="preserve">, F. </w:t>
      </w:r>
      <w:proofErr w:type="spellStart"/>
      <w:r>
        <w:rPr>
          <w:sz w:val="18"/>
        </w:rPr>
        <w:t>Perronnin</w:t>
      </w:r>
      <w:proofErr w:type="spellEnd"/>
      <w:r>
        <w:rPr>
          <w:sz w:val="18"/>
        </w:rPr>
        <w:t xml:space="preserve">, D. </w:t>
      </w:r>
      <w:proofErr w:type="spellStart"/>
      <w:r>
        <w:rPr>
          <w:sz w:val="18"/>
        </w:rPr>
        <w:t>Larlus</w:t>
      </w:r>
      <w:proofErr w:type="spellEnd"/>
      <w:r>
        <w:rPr>
          <w:sz w:val="18"/>
        </w:rPr>
        <w:t xml:space="preserve">, and G. </w:t>
      </w:r>
      <w:proofErr w:type="spellStart"/>
      <w:r>
        <w:rPr>
          <w:sz w:val="18"/>
        </w:rPr>
        <w:t>Csurka</w:t>
      </w:r>
      <w:proofErr w:type="spellEnd"/>
      <w:r>
        <w:rPr>
          <w:sz w:val="18"/>
        </w:rPr>
        <w:t xml:space="preserve">. Assessing the aesthetic quality of photographs using generic image descriptors. In </w:t>
      </w:r>
      <w:r>
        <w:rPr>
          <w:i/>
          <w:sz w:val="18"/>
        </w:rPr>
        <w:t>Proceedings of the 2011 International Conference on Computer Vision</w:t>
      </w:r>
      <w:r>
        <w:rPr>
          <w:sz w:val="18"/>
        </w:rPr>
        <w:t>, ICCV ’11, pages 1784– 1791, Washington, DC, USA, 2011. IEEE Computer Society.</w:t>
      </w:r>
    </w:p>
    <w:p w14:paraId="344FFDE0" w14:textId="77777777" w:rsidR="00A071DB" w:rsidRDefault="009F1AF9">
      <w:pPr>
        <w:numPr>
          <w:ilvl w:val="0"/>
          <w:numId w:val="2"/>
        </w:numPr>
        <w:spacing w:after="37" w:line="254" w:lineRule="auto"/>
        <w:ind w:hanging="398"/>
      </w:pPr>
      <w:r>
        <w:rPr>
          <w:sz w:val="18"/>
        </w:rPr>
        <w:t xml:space="preserve">N. Murray, L. </w:t>
      </w:r>
      <w:proofErr w:type="spellStart"/>
      <w:r>
        <w:rPr>
          <w:sz w:val="18"/>
        </w:rPr>
        <w:t>Marchesotti</w:t>
      </w:r>
      <w:proofErr w:type="spellEnd"/>
      <w:r>
        <w:rPr>
          <w:sz w:val="18"/>
        </w:rPr>
        <w:t xml:space="preserve">, and F. </w:t>
      </w:r>
      <w:proofErr w:type="spellStart"/>
      <w:r>
        <w:rPr>
          <w:sz w:val="18"/>
        </w:rPr>
        <w:t>Perronnin</w:t>
      </w:r>
      <w:proofErr w:type="spellEnd"/>
      <w:r>
        <w:rPr>
          <w:sz w:val="18"/>
        </w:rPr>
        <w:t xml:space="preserve">. Ava: A largescale database for aesthetic visual analysis. In </w:t>
      </w:r>
      <w:r>
        <w:rPr>
          <w:i/>
          <w:sz w:val="18"/>
        </w:rPr>
        <w:t>Computer Vision and Pattern Recognition (CVPR), 2012 IEEE Conference on</w:t>
      </w:r>
      <w:r>
        <w:rPr>
          <w:sz w:val="18"/>
        </w:rPr>
        <w:t>, pages 2408–2415. IEEE, 2012.</w:t>
      </w:r>
    </w:p>
    <w:p w14:paraId="7BCB442D" w14:textId="77777777" w:rsidR="00A071DB" w:rsidRDefault="009F1AF9">
      <w:pPr>
        <w:numPr>
          <w:ilvl w:val="0"/>
          <w:numId w:val="2"/>
        </w:numPr>
        <w:spacing w:after="37" w:line="254" w:lineRule="auto"/>
        <w:ind w:hanging="398"/>
      </w:pPr>
      <w:r>
        <w:rPr>
          <w:sz w:val="18"/>
        </w:rPr>
        <w:t xml:space="preserve">P. </w:t>
      </w:r>
      <w:proofErr w:type="spellStart"/>
      <w:r>
        <w:rPr>
          <w:sz w:val="18"/>
        </w:rPr>
        <w:t>Obrador</w:t>
      </w:r>
      <w:proofErr w:type="spellEnd"/>
      <w:r>
        <w:rPr>
          <w:sz w:val="18"/>
        </w:rPr>
        <w:t>, L. Schmidt-</w:t>
      </w:r>
      <w:proofErr w:type="spellStart"/>
      <w:r>
        <w:rPr>
          <w:sz w:val="18"/>
        </w:rPr>
        <w:t>Hackenberg</w:t>
      </w:r>
      <w:proofErr w:type="spellEnd"/>
      <w:r>
        <w:rPr>
          <w:sz w:val="18"/>
        </w:rPr>
        <w:t xml:space="preserve">, and N. Oliver. The role of image composition in image aesthetics. In </w:t>
      </w:r>
      <w:r>
        <w:rPr>
          <w:i/>
          <w:sz w:val="18"/>
        </w:rPr>
        <w:t>2010 IEEE International Conference on Image Processing</w:t>
      </w:r>
      <w:r>
        <w:rPr>
          <w:sz w:val="18"/>
        </w:rPr>
        <w:t>, pages 3185– 3188, Sept 2010.</w:t>
      </w:r>
    </w:p>
    <w:p w14:paraId="40036F54" w14:textId="77777777" w:rsidR="00A071DB" w:rsidRDefault="009F1AF9">
      <w:pPr>
        <w:numPr>
          <w:ilvl w:val="0"/>
          <w:numId w:val="2"/>
        </w:numPr>
        <w:spacing w:after="37" w:line="254" w:lineRule="auto"/>
        <w:ind w:hanging="398"/>
      </w:pPr>
      <w:r>
        <w:rPr>
          <w:sz w:val="18"/>
        </w:rPr>
        <w:t xml:space="preserve">J. Pan, E. </w:t>
      </w:r>
      <w:proofErr w:type="spellStart"/>
      <w:r>
        <w:rPr>
          <w:sz w:val="18"/>
        </w:rPr>
        <w:t>Sayrol</w:t>
      </w:r>
      <w:proofErr w:type="spellEnd"/>
      <w:r>
        <w:rPr>
          <w:sz w:val="18"/>
        </w:rPr>
        <w:t>, X. Giro-</w:t>
      </w:r>
      <w:proofErr w:type="spellStart"/>
      <w:r>
        <w:rPr>
          <w:sz w:val="18"/>
        </w:rPr>
        <w:t>i</w:t>
      </w:r>
      <w:proofErr w:type="spellEnd"/>
      <w:r>
        <w:rPr>
          <w:sz w:val="18"/>
        </w:rPr>
        <w:t xml:space="preserve"> Nieto, K. McGuinness, and N. E. O’Connor. Shallow and deep convolutional networks for saliency prediction. In </w:t>
      </w:r>
      <w:r>
        <w:rPr>
          <w:i/>
          <w:sz w:val="18"/>
        </w:rPr>
        <w:t>The IEEE Conference on Computer Vision and Pattern Recognition (CVPR)</w:t>
      </w:r>
      <w:r>
        <w:rPr>
          <w:sz w:val="18"/>
        </w:rPr>
        <w:t>, June 2016.</w:t>
      </w:r>
    </w:p>
    <w:p w14:paraId="5ED2C274" w14:textId="77777777" w:rsidR="00A071DB" w:rsidRDefault="009F1AF9">
      <w:pPr>
        <w:numPr>
          <w:ilvl w:val="0"/>
          <w:numId w:val="2"/>
        </w:numPr>
        <w:spacing w:after="37" w:line="254" w:lineRule="auto"/>
        <w:ind w:hanging="398"/>
      </w:pPr>
      <w:r>
        <w:rPr>
          <w:sz w:val="18"/>
        </w:rPr>
        <w:t xml:space="preserve">J. Park, J. Y. Lee, Y. W. Tai, and I. S. </w:t>
      </w:r>
      <w:proofErr w:type="spellStart"/>
      <w:r>
        <w:rPr>
          <w:sz w:val="18"/>
        </w:rPr>
        <w:t>Kweon</w:t>
      </w:r>
      <w:proofErr w:type="spellEnd"/>
      <w:r>
        <w:rPr>
          <w:sz w:val="18"/>
        </w:rPr>
        <w:t xml:space="preserve">. Modeling photo composition and its application to photo re-arrangement. In </w:t>
      </w:r>
      <w:r>
        <w:rPr>
          <w:i/>
          <w:sz w:val="18"/>
        </w:rPr>
        <w:lastRenderedPageBreak/>
        <w:t>2012 19th IEEE International Conference on Image Processing</w:t>
      </w:r>
      <w:r>
        <w:rPr>
          <w:sz w:val="18"/>
        </w:rPr>
        <w:t>, pages 2741–2744, Sept 2012.</w:t>
      </w:r>
    </w:p>
    <w:p w14:paraId="567ACD48" w14:textId="77777777" w:rsidR="00A071DB" w:rsidRDefault="009F1AF9">
      <w:pPr>
        <w:numPr>
          <w:ilvl w:val="0"/>
          <w:numId w:val="2"/>
        </w:numPr>
        <w:spacing w:after="37" w:line="254" w:lineRule="auto"/>
        <w:ind w:hanging="398"/>
      </w:pPr>
      <w:r>
        <w:rPr>
          <w:sz w:val="18"/>
        </w:rPr>
        <w:t xml:space="preserve">F. </w:t>
      </w:r>
      <w:proofErr w:type="spellStart"/>
      <w:r>
        <w:rPr>
          <w:sz w:val="18"/>
        </w:rPr>
        <w:t>Perronnin</w:t>
      </w:r>
      <w:proofErr w:type="spellEnd"/>
      <w:r>
        <w:rPr>
          <w:sz w:val="18"/>
        </w:rPr>
        <w:t xml:space="preserve">, J. Sanchez, and T. </w:t>
      </w:r>
      <w:proofErr w:type="spellStart"/>
      <w:proofErr w:type="gramStart"/>
      <w:r>
        <w:rPr>
          <w:sz w:val="18"/>
        </w:rPr>
        <w:t>Mensink</w:t>
      </w:r>
      <w:proofErr w:type="spellEnd"/>
      <w:r>
        <w:rPr>
          <w:sz w:val="18"/>
        </w:rPr>
        <w:t>.´</w:t>
      </w:r>
      <w:proofErr w:type="gramEnd"/>
      <w:r>
        <w:rPr>
          <w:sz w:val="18"/>
        </w:rPr>
        <w:t xml:space="preserve"> Improving the fisher kernel for large-scale image classification. In </w:t>
      </w:r>
      <w:r>
        <w:rPr>
          <w:i/>
          <w:sz w:val="18"/>
        </w:rPr>
        <w:t>Proceedings of the 11th European Conference on Computer Vision: Part IV</w:t>
      </w:r>
      <w:r>
        <w:rPr>
          <w:sz w:val="18"/>
        </w:rPr>
        <w:t>, ECCV’10, pages 143–156, Berlin, Heidelberg, 2010. Springer-</w:t>
      </w:r>
      <w:proofErr w:type="spellStart"/>
      <w:r>
        <w:rPr>
          <w:sz w:val="18"/>
        </w:rPr>
        <w:t>Verlag</w:t>
      </w:r>
      <w:proofErr w:type="spellEnd"/>
      <w:r>
        <w:rPr>
          <w:sz w:val="18"/>
        </w:rPr>
        <w:t>.</w:t>
      </w:r>
    </w:p>
    <w:p w14:paraId="402227A3" w14:textId="77777777" w:rsidR="00A071DB" w:rsidRDefault="009F1AF9">
      <w:pPr>
        <w:numPr>
          <w:ilvl w:val="0"/>
          <w:numId w:val="2"/>
        </w:numPr>
        <w:spacing w:after="37" w:line="254" w:lineRule="auto"/>
        <w:ind w:hanging="398"/>
      </w:pPr>
      <w:r>
        <w:rPr>
          <w:sz w:val="18"/>
        </w:rPr>
        <w:t xml:space="preserve">S. Reed, Z. </w:t>
      </w:r>
      <w:proofErr w:type="spellStart"/>
      <w:r>
        <w:rPr>
          <w:sz w:val="18"/>
        </w:rPr>
        <w:t>Akata</w:t>
      </w:r>
      <w:proofErr w:type="spellEnd"/>
      <w:r>
        <w:rPr>
          <w:sz w:val="18"/>
        </w:rPr>
        <w:t xml:space="preserve">, H. Lee, and B. </w:t>
      </w:r>
      <w:proofErr w:type="spellStart"/>
      <w:r>
        <w:rPr>
          <w:sz w:val="18"/>
        </w:rPr>
        <w:t>Schiele</w:t>
      </w:r>
      <w:proofErr w:type="spellEnd"/>
      <w:r>
        <w:rPr>
          <w:sz w:val="18"/>
        </w:rPr>
        <w:t xml:space="preserve">. Learning deep representations of fine-grained visual descriptions. In </w:t>
      </w:r>
      <w:r>
        <w:rPr>
          <w:i/>
          <w:sz w:val="18"/>
        </w:rPr>
        <w:t>The IEEE Conference on Computer Vision and Pattern Recognition (CVPR)</w:t>
      </w:r>
      <w:r>
        <w:rPr>
          <w:sz w:val="18"/>
        </w:rPr>
        <w:t>, June 2016.</w:t>
      </w:r>
    </w:p>
    <w:p w14:paraId="795761F1" w14:textId="77777777" w:rsidR="00A071DB" w:rsidRDefault="009F1AF9">
      <w:pPr>
        <w:numPr>
          <w:ilvl w:val="0"/>
          <w:numId w:val="2"/>
        </w:numPr>
        <w:spacing w:after="37" w:line="254" w:lineRule="auto"/>
        <w:ind w:hanging="398"/>
      </w:pPr>
      <w:r>
        <w:rPr>
          <w:sz w:val="18"/>
        </w:rPr>
        <w:t xml:space="preserve">J. Shi and J. Malik. Normalized cuts and image segmentation. </w:t>
      </w:r>
      <w:r>
        <w:rPr>
          <w:i/>
          <w:sz w:val="18"/>
        </w:rPr>
        <w:t xml:space="preserve">IEEE Trans. Pattern Anal. Mach. </w:t>
      </w:r>
      <w:proofErr w:type="spellStart"/>
      <w:r>
        <w:rPr>
          <w:i/>
          <w:sz w:val="18"/>
        </w:rPr>
        <w:t>Intell</w:t>
      </w:r>
      <w:proofErr w:type="spellEnd"/>
      <w:r>
        <w:rPr>
          <w:i/>
          <w:sz w:val="18"/>
        </w:rPr>
        <w:t>.</w:t>
      </w:r>
      <w:r>
        <w:rPr>
          <w:sz w:val="18"/>
        </w:rPr>
        <w:t>, 22(8):888– 905, Aug. 2000.</w:t>
      </w:r>
    </w:p>
    <w:p w14:paraId="28555091" w14:textId="77777777" w:rsidR="00A071DB" w:rsidRDefault="009F1AF9">
      <w:pPr>
        <w:numPr>
          <w:ilvl w:val="0"/>
          <w:numId w:val="2"/>
        </w:numPr>
        <w:spacing w:after="37" w:line="254" w:lineRule="auto"/>
        <w:ind w:hanging="398"/>
      </w:pPr>
      <w:r>
        <w:rPr>
          <w:sz w:val="18"/>
        </w:rPr>
        <w:t xml:space="preserve">K. </w:t>
      </w:r>
      <w:proofErr w:type="spellStart"/>
      <w:r>
        <w:rPr>
          <w:sz w:val="18"/>
        </w:rPr>
        <w:t>Simonyan</w:t>
      </w:r>
      <w:proofErr w:type="spellEnd"/>
      <w:r>
        <w:rPr>
          <w:sz w:val="18"/>
        </w:rPr>
        <w:t xml:space="preserve"> and A. Zisserman. Very deep convolutional networks for large-scale image recognition. </w:t>
      </w:r>
      <w:proofErr w:type="spellStart"/>
      <w:r>
        <w:rPr>
          <w:i/>
          <w:sz w:val="18"/>
        </w:rPr>
        <w:t>CoRR</w:t>
      </w:r>
      <w:proofErr w:type="spellEnd"/>
      <w:r>
        <w:rPr>
          <w:sz w:val="18"/>
        </w:rPr>
        <w:t>, abs/1409.1556, 2014.</w:t>
      </w:r>
    </w:p>
    <w:p w14:paraId="6C008172" w14:textId="77777777" w:rsidR="00A071DB" w:rsidRDefault="009F1AF9">
      <w:pPr>
        <w:numPr>
          <w:ilvl w:val="0"/>
          <w:numId w:val="2"/>
        </w:numPr>
        <w:spacing w:after="37" w:line="254" w:lineRule="auto"/>
        <w:ind w:hanging="398"/>
      </w:pPr>
      <w:r>
        <w:rPr>
          <w:sz w:val="18"/>
        </w:rPr>
        <w:t xml:space="preserve">H.-H. Su, T.-W. Chen, C.-C. Kao, W. H. Hsu, and S.Y. </w:t>
      </w:r>
      <w:proofErr w:type="spellStart"/>
      <w:r>
        <w:rPr>
          <w:sz w:val="18"/>
        </w:rPr>
        <w:t>Chien</w:t>
      </w:r>
      <w:proofErr w:type="spellEnd"/>
      <w:r>
        <w:rPr>
          <w:sz w:val="18"/>
        </w:rPr>
        <w:t xml:space="preserve">. Scenic photo quality assessment with bag of aesthetics-preserving features. In </w:t>
      </w:r>
      <w:r>
        <w:rPr>
          <w:i/>
          <w:sz w:val="18"/>
        </w:rPr>
        <w:t>Proceedings of the 19th ACM International Conference on Multimedia</w:t>
      </w:r>
      <w:r>
        <w:rPr>
          <w:sz w:val="18"/>
        </w:rPr>
        <w:t>, MM ’11, pages 1213–1216, New York, NY, USA, 2011. ACM.</w:t>
      </w:r>
    </w:p>
    <w:p w14:paraId="6A72EA26" w14:textId="77777777" w:rsidR="00A071DB" w:rsidRDefault="009F1AF9">
      <w:pPr>
        <w:numPr>
          <w:ilvl w:val="0"/>
          <w:numId w:val="2"/>
        </w:numPr>
        <w:spacing w:after="37" w:line="254" w:lineRule="auto"/>
        <w:ind w:hanging="398"/>
      </w:pPr>
      <w:r>
        <w:rPr>
          <w:sz w:val="18"/>
        </w:rPr>
        <w:t xml:space="preserve">H. Tang, N. Joshi, and A. Kapoor. Blind image quality assessment using semi-supervised rectifier networks. In </w:t>
      </w:r>
      <w:r>
        <w:rPr>
          <w:i/>
          <w:sz w:val="18"/>
        </w:rPr>
        <w:t>Proceedings of the 2014 IEEE Conference on Computer Vision and Pattern Recognition</w:t>
      </w:r>
      <w:r>
        <w:rPr>
          <w:sz w:val="18"/>
        </w:rPr>
        <w:t>, CVPR ’14, pages 2877–2884, Washington, DC, USA, 2014. IEEE Computer Society.</w:t>
      </w:r>
    </w:p>
    <w:p w14:paraId="558D97D5" w14:textId="77777777" w:rsidR="00A071DB" w:rsidRDefault="009F1AF9">
      <w:pPr>
        <w:numPr>
          <w:ilvl w:val="0"/>
          <w:numId w:val="2"/>
        </w:numPr>
        <w:spacing w:after="37" w:line="254" w:lineRule="auto"/>
        <w:ind w:hanging="398"/>
      </w:pPr>
      <w:r>
        <w:rPr>
          <w:sz w:val="18"/>
        </w:rPr>
        <w:t xml:space="preserve">X. Tang, W. Luo, and X. Wang. Content-based photo quality assessment. </w:t>
      </w:r>
      <w:r>
        <w:rPr>
          <w:i/>
          <w:sz w:val="18"/>
        </w:rPr>
        <w:t>Trans. Multi.</w:t>
      </w:r>
      <w:r>
        <w:rPr>
          <w:sz w:val="18"/>
        </w:rPr>
        <w:t>, 15(8):1930–1943, Dec. 2013.</w:t>
      </w:r>
    </w:p>
    <w:p w14:paraId="3406B307" w14:textId="77777777" w:rsidR="00A071DB" w:rsidRDefault="009F1AF9">
      <w:pPr>
        <w:numPr>
          <w:ilvl w:val="0"/>
          <w:numId w:val="2"/>
        </w:numPr>
        <w:spacing w:after="37" w:line="254" w:lineRule="auto"/>
        <w:ind w:hanging="398"/>
      </w:pPr>
      <w:r>
        <w:rPr>
          <w:sz w:val="18"/>
        </w:rPr>
        <w:t xml:space="preserve">C.-L. Wen and T.-L. Chia. The fuzzy approach for classification of the photo composition. In </w:t>
      </w:r>
      <w:r>
        <w:rPr>
          <w:i/>
          <w:sz w:val="18"/>
        </w:rPr>
        <w:t>2012 International Conference on Machine Learning and Cybernetics</w:t>
      </w:r>
      <w:r>
        <w:rPr>
          <w:sz w:val="18"/>
        </w:rPr>
        <w:t>, volume 4, pages 1447–1453, July 2012.</w:t>
      </w:r>
    </w:p>
    <w:p w14:paraId="000ED58F" w14:textId="77777777" w:rsidR="00A071DB" w:rsidRDefault="009F1AF9">
      <w:pPr>
        <w:numPr>
          <w:ilvl w:val="0"/>
          <w:numId w:val="2"/>
        </w:numPr>
        <w:spacing w:after="37" w:line="254" w:lineRule="auto"/>
        <w:ind w:hanging="398"/>
      </w:pPr>
      <w:r>
        <w:rPr>
          <w:sz w:val="18"/>
        </w:rPr>
        <w:t xml:space="preserve">H. Xu, J. Wang, X.-S. Hua, and S. Li. Image search by concept map. In </w:t>
      </w:r>
      <w:r>
        <w:rPr>
          <w:i/>
          <w:sz w:val="18"/>
        </w:rPr>
        <w:t>Proceedings of the 33rd International ACM SI-</w:t>
      </w:r>
    </w:p>
    <w:p w14:paraId="54238366" w14:textId="77777777" w:rsidR="00A071DB" w:rsidRDefault="009F1AF9">
      <w:pPr>
        <w:spacing w:after="44" w:line="241" w:lineRule="auto"/>
        <w:ind w:left="398" w:right="319" w:firstLine="0"/>
      </w:pPr>
      <w:r>
        <w:rPr>
          <w:i/>
          <w:sz w:val="18"/>
        </w:rPr>
        <w:t>GIR Conference on Research and Development in Information Retrieval</w:t>
      </w:r>
      <w:r>
        <w:rPr>
          <w:sz w:val="18"/>
        </w:rPr>
        <w:t>, SIGIR ’10, pages 275–282, New York, NY, USA, 2010. ACM.</w:t>
      </w:r>
    </w:p>
    <w:p w14:paraId="7174BF96" w14:textId="77777777" w:rsidR="00A071DB" w:rsidRDefault="009F1AF9">
      <w:pPr>
        <w:numPr>
          <w:ilvl w:val="0"/>
          <w:numId w:val="2"/>
        </w:numPr>
        <w:spacing w:after="37" w:line="254" w:lineRule="auto"/>
        <w:ind w:hanging="398"/>
      </w:pPr>
      <w:r>
        <w:rPr>
          <w:sz w:val="18"/>
        </w:rPr>
        <w:t xml:space="preserve">N. Xu, B. Price, S. Cohen, J. Yang, and T. S. Huang. Deep interactive object selection. In </w:t>
      </w:r>
      <w:r>
        <w:rPr>
          <w:i/>
          <w:sz w:val="18"/>
        </w:rPr>
        <w:t>The IEEE Conference on Computer Vision and Pattern Recognition (CVPR)</w:t>
      </w:r>
      <w:r>
        <w:rPr>
          <w:sz w:val="18"/>
        </w:rPr>
        <w:t>, June 2016.</w:t>
      </w:r>
    </w:p>
    <w:p w14:paraId="26E6DBAC" w14:textId="77777777" w:rsidR="00A071DB" w:rsidRDefault="009F1AF9">
      <w:pPr>
        <w:numPr>
          <w:ilvl w:val="0"/>
          <w:numId w:val="2"/>
        </w:numPr>
        <w:spacing w:after="37" w:line="254" w:lineRule="auto"/>
        <w:ind w:hanging="398"/>
      </w:pPr>
      <w:r>
        <w:rPr>
          <w:sz w:val="18"/>
        </w:rPr>
        <w:t xml:space="preserve">C. Yang, L. Zhang, H. Lu, X. </w:t>
      </w:r>
      <w:proofErr w:type="spellStart"/>
      <w:r>
        <w:rPr>
          <w:sz w:val="18"/>
        </w:rPr>
        <w:t>Ruan</w:t>
      </w:r>
      <w:proofErr w:type="spellEnd"/>
      <w:r>
        <w:rPr>
          <w:sz w:val="18"/>
        </w:rPr>
        <w:t>, and M. H. Yang.</w:t>
      </w:r>
    </w:p>
    <w:p w14:paraId="01862AD5" w14:textId="77777777" w:rsidR="00A071DB" w:rsidRDefault="009F1AF9">
      <w:pPr>
        <w:spacing w:after="37" w:line="254" w:lineRule="auto"/>
        <w:ind w:left="398" w:right="319" w:firstLine="0"/>
      </w:pPr>
      <w:r>
        <w:rPr>
          <w:sz w:val="18"/>
        </w:rPr>
        <w:t xml:space="preserve">Saliency detection via graph-based manifold ranking. In </w:t>
      </w:r>
      <w:r>
        <w:rPr>
          <w:i/>
          <w:sz w:val="18"/>
        </w:rPr>
        <w:t>Computer Vision and Pattern Recognition (CVPR), 2013 IEEE Conference on</w:t>
      </w:r>
      <w:r>
        <w:rPr>
          <w:sz w:val="18"/>
        </w:rPr>
        <w:t>, pages 3166–3173, June 2013.</w:t>
      </w:r>
    </w:p>
    <w:p w14:paraId="1325DC96" w14:textId="77777777" w:rsidR="00A071DB" w:rsidRDefault="009F1AF9">
      <w:pPr>
        <w:numPr>
          <w:ilvl w:val="0"/>
          <w:numId w:val="2"/>
        </w:numPr>
        <w:spacing w:after="37" w:line="254" w:lineRule="auto"/>
        <w:ind w:hanging="398"/>
      </w:pPr>
      <w:r>
        <w:rPr>
          <w:sz w:val="18"/>
        </w:rPr>
        <w:t xml:space="preserve">L. Yao, P. </w:t>
      </w:r>
      <w:proofErr w:type="spellStart"/>
      <w:r>
        <w:rPr>
          <w:sz w:val="18"/>
        </w:rPr>
        <w:t>Suryanarayan</w:t>
      </w:r>
      <w:proofErr w:type="spellEnd"/>
      <w:r>
        <w:rPr>
          <w:sz w:val="18"/>
        </w:rPr>
        <w:t xml:space="preserve">, M. </w:t>
      </w:r>
      <w:proofErr w:type="spellStart"/>
      <w:r>
        <w:rPr>
          <w:sz w:val="18"/>
        </w:rPr>
        <w:t>Qiao</w:t>
      </w:r>
      <w:proofErr w:type="spellEnd"/>
      <w:r>
        <w:rPr>
          <w:sz w:val="18"/>
        </w:rPr>
        <w:t xml:space="preserve">, J. Z. Wang, and J. Li. Oscar: On-site composition and aesthetics feedback through exemplars for photographers. </w:t>
      </w:r>
      <w:r>
        <w:rPr>
          <w:i/>
          <w:sz w:val="18"/>
        </w:rPr>
        <w:t xml:space="preserve">Int. J. </w:t>
      </w:r>
      <w:proofErr w:type="spellStart"/>
      <w:r>
        <w:rPr>
          <w:i/>
          <w:sz w:val="18"/>
        </w:rPr>
        <w:t>Comput</w:t>
      </w:r>
      <w:proofErr w:type="spellEnd"/>
      <w:r>
        <w:rPr>
          <w:i/>
          <w:sz w:val="18"/>
        </w:rPr>
        <w:t>. Vision</w:t>
      </w:r>
      <w:r>
        <w:rPr>
          <w:sz w:val="18"/>
        </w:rPr>
        <w:t>, 96(3):353–383, Feb. 2012.</w:t>
      </w:r>
    </w:p>
    <w:p w14:paraId="2E8C2A9B" w14:textId="77777777" w:rsidR="00A071DB" w:rsidRDefault="009F1AF9">
      <w:pPr>
        <w:numPr>
          <w:ilvl w:val="0"/>
          <w:numId w:val="2"/>
        </w:numPr>
        <w:spacing w:after="37" w:line="254" w:lineRule="auto"/>
        <w:ind w:hanging="398"/>
      </w:pPr>
      <w:r>
        <w:rPr>
          <w:sz w:val="18"/>
        </w:rPr>
        <w:t xml:space="preserve">J. Zhang, S. </w:t>
      </w:r>
      <w:proofErr w:type="spellStart"/>
      <w:r>
        <w:rPr>
          <w:sz w:val="18"/>
        </w:rPr>
        <w:t>Sclaroff</w:t>
      </w:r>
      <w:proofErr w:type="spellEnd"/>
      <w:r>
        <w:rPr>
          <w:sz w:val="18"/>
        </w:rPr>
        <w:t xml:space="preserve">, Z. Lin, X. Shen, B. Price, and R. Mech.˘ Unconstrained salient object detection via proposal subset </w:t>
      </w:r>
      <w:r>
        <w:rPr>
          <w:sz w:val="18"/>
        </w:rPr>
        <w:t xml:space="preserve">optimization. In </w:t>
      </w:r>
      <w:r>
        <w:rPr>
          <w:i/>
          <w:sz w:val="18"/>
        </w:rPr>
        <w:t>IEEE Conference on Computer Vision and Pattern Recognition(CVPR)</w:t>
      </w:r>
      <w:r>
        <w:rPr>
          <w:sz w:val="18"/>
        </w:rPr>
        <w:t>, 2016.</w:t>
      </w:r>
    </w:p>
    <w:p w14:paraId="524B3F8E" w14:textId="77777777" w:rsidR="00A071DB" w:rsidRDefault="009F1AF9">
      <w:pPr>
        <w:numPr>
          <w:ilvl w:val="0"/>
          <w:numId w:val="2"/>
        </w:numPr>
        <w:spacing w:after="37" w:line="254" w:lineRule="auto"/>
        <w:ind w:hanging="398"/>
      </w:pPr>
      <w:r>
        <w:rPr>
          <w:sz w:val="18"/>
        </w:rPr>
        <w:t xml:space="preserve">Z. Zhou, S. He, J. Li, and J. Z. Wang. Modeling perspective effects in photographic composition. In </w:t>
      </w:r>
      <w:r>
        <w:rPr>
          <w:i/>
          <w:sz w:val="18"/>
        </w:rPr>
        <w:t>Proceedings of the 23rd ACM International Conference on Multimedia</w:t>
      </w:r>
      <w:r>
        <w:rPr>
          <w:sz w:val="18"/>
        </w:rPr>
        <w:t>, MM ’15, pages 301–310, New York, NY, USA, 2015. ACM.</w:t>
      </w:r>
    </w:p>
    <w:sectPr w:rsidR="00A071DB">
      <w:type w:val="continuous"/>
      <w:pgSz w:w="12240" w:h="15840"/>
      <w:pgMar w:top="1440" w:right="1019" w:bottom="1577" w:left="1002" w:header="720" w:footer="720" w:gutter="0"/>
      <w:cols w:num="2" w:space="464"/>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00" w:author="Yunyi Ma" w:date="2016-11-12T18:17:00Z" w:initials="YM">
    <w:p w14:paraId="53F6B263" w14:textId="77777777" w:rsidR="00515FDB" w:rsidRDefault="00515FDB">
      <w:pPr>
        <w:pStyle w:val="CommentText"/>
      </w:pPr>
      <w:r>
        <w:rPr>
          <w:rStyle w:val="CommentReference"/>
        </w:rPr>
        <w:annotationRef/>
      </w:r>
      <w:r>
        <w:t>Start from here</w:t>
      </w:r>
    </w:p>
    <w:p w14:paraId="3A265CA7" w14:textId="77777777" w:rsidR="00515FDB" w:rsidRDefault="00515FDB" w:rsidP="00515FDB">
      <w:pPr>
        <w:pStyle w:val="CommentText"/>
        <w:ind w:firstLine="0"/>
      </w:pPr>
      <w:bookmarkStart w:id="402" w:name="_GoBack"/>
      <w:bookmarkEnd w:id="402"/>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A265CA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DE96BE" w14:textId="77777777" w:rsidR="00797B7A" w:rsidRDefault="00797B7A">
      <w:pPr>
        <w:spacing w:after="0" w:line="240" w:lineRule="auto"/>
      </w:pPr>
      <w:r>
        <w:separator/>
      </w:r>
    </w:p>
  </w:endnote>
  <w:endnote w:type="continuationSeparator" w:id="0">
    <w:p w14:paraId="7E2BF0F4" w14:textId="77777777" w:rsidR="00797B7A" w:rsidRDefault="00797B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C64DA" w14:textId="77777777" w:rsidR="00060CE9" w:rsidRDefault="00060CE9">
    <w:pPr>
      <w:spacing w:after="0" w:line="259" w:lineRule="auto"/>
      <w:ind w:firstLine="0"/>
      <w:jc w:val="center"/>
    </w:pPr>
    <w:r>
      <w:fldChar w:fldCharType="begin"/>
    </w:r>
    <w:r>
      <w:instrText xml:space="preserve"> PAGE   \* MERGEFORMAT </w:instrText>
    </w:r>
    <w:r>
      <w:fldChar w:fldCharType="separate"/>
    </w:r>
    <w:r>
      <w:t>4321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73B353" w14:textId="77777777" w:rsidR="00060CE9" w:rsidRDefault="00060CE9">
    <w:pPr>
      <w:spacing w:after="0" w:line="259" w:lineRule="auto"/>
      <w:ind w:firstLine="0"/>
      <w:jc w:val="center"/>
    </w:pPr>
    <w:r>
      <w:fldChar w:fldCharType="begin"/>
    </w:r>
    <w:r>
      <w:instrText xml:space="preserve"> PAGE   \* MERGEFORMAT </w:instrText>
    </w:r>
    <w:r>
      <w:fldChar w:fldCharType="separate"/>
    </w:r>
    <w:r w:rsidR="00515FDB">
      <w:rPr>
        <w:noProof/>
      </w:rPr>
      <w:t>4324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CC96BB" w14:textId="77777777" w:rsidR="00060CE9" w:rsidRDefault="00060CE9">
    <w:pPr>
      <w:spacing w:after="0" w:line="259" w:lineRule="auto"/>
      <w:ind w:firstLine="0"/>
      <w:jc w:val="center"/>
    </w:pPr>
    <w:r>
      <w:fldChar w:fldCharType="begin"/>
    </w:r>
    <w:r>
      <w:instrText xml:space="preserve"> PAGE   \* MERGEFORMAT </w:instrText>
    </w:r>
    <w:r>
      <w:fldChar w:fldCharType="separate"/>
    </w:r>
    <w:r>
      <w:t>4321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7CB856" w14:textId="77777777" w:rsidR="00797B7A" w:rsidRDefault="00797B7A">
      <w:pPr>
        <w:spacing w:after="0" w:line="240" w:lineRule="auto"/>
      </w:pPr>
      <w:r>
        <w:separator/>
      </w:r>
    </w:p>
  </w:footnote>
  <w:footnote w:type="continuationSeparator" w:id="0">
    <w:p w14:paraId="30C61218" w14:textId="77777777" w:rsidR="00797B7A" w:rsidRDefault="00797B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770DA"/>
    <w:multiLevelType w:val="hybridMultilevel"/>
    <w:tmpl w:val="6C965722"/>
    <w:lvl w:ilvl="0" w:tplc="1D00100C">
      <w:start w:val="1"/>
      <w:numFmt w:val="bullet"/>
      <w:lvlText w:val="•"/>
      <w:lvlJc w:val="left"/>
      <w:pPr>
        <w:ind w:left="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974C7F2">
      <w:start w:val="1"/>
      <w:numFmt w:val="bullet"/>
      <w:lvlText w:val="o"/>
      <w:lvlJc w:val="left"/>
      <w:pPr>
        <w:ind w:left="13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5F0CD3C">
      <w:start w:val="1"/>
      <w:numFmt w:val="bullet"/>
      <w:lvlText w:val="▪"/>
      <w:lvlJc w:val="left"/>
      <w:pPr>
        <w:ind w:left="20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EC804A4">
      <w:start w:val="1"/>
      <w:numFmt w:val="bullet"/>
      <w:lvlText w:val="•"/>
      <w:lvlJc w:val="left"/>
      <w:pPr>
        <w:ind w:left="27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1C03DD0">
      <w:start w:val="1"/>
      <w:numFmt w:val="bullet"/>
      <w:lvlText w:val="o"/>
      <w:lvlJc w:val="left"/>
      <w:pPr>
        <w:ind w:left="34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D6A8A96">
      <w:start w:val="1"/>
      <w:numFmt w:val="bullet"/>
      <w:lvlText w:val="▪"/>
      <w:lvlJc w:val="left"/>
      <w:pPr>
        <w:ind w:left="41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B2E249E">
      <w:start w:val="1"/>
      <w:numFmt w:val="bullet"/>
      <w:lvlText w:val="•"/>
      <w:lvlJc w:val="left"/>
      <w:pPr>
        <w:ind w:left="49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65A948A">
      <w:start w:val="1"/>
      <w:numFmt w:val="bullet"/>
      <w:lvlText w:val="o"/>
      <w:lvlJc w:val="left"/>
      <w:pPr>
        <w:ind w:left="56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1C0171E">
      <w:start w:val="1"/>
      <w:numFmt w:val="bullet"/>
      <w:lvlText w:val="▪"/>
      <w:lvlJc w:val="left"/>
      <w:pPr>
        <w:ind w:left="63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8364FEF"/>
    <w:multiLevelType w:val="hybridMultilevel"/>
    <w:tmpl w:val="7EDA03BA"/>
    <w:lvl w:ilvl="0" w:tplc="44CE1162">
      <w:start w:val="1"/>
      <w:numFmt w:val="decimal"/>
      <w:lvlText w:val="[%1]"/>
      <w:lvlJc w:val="left"/>
      <w:pPr>
        <w:ind w:left="3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4350A372">
      <w:start w:val="1"/>
      <w:numFmt w:val="lowerLetter"/>
      <w:lvlText w:val="%2"/>
      <w:lvlJc w:val="left"/>
      <w:pPr>
        <w:ind w:left="10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798245A">
      <w:start w:val="1"/>
      <w:numFmt w:val="lowerRoman"/>
      <w:lvlText w:val="%3"/>
      <w:lvlJc w:val="left"/>
      <w:pPr>
        <w:ind w:left="18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038A2FAA">
      <w:start w:val="1"/>
      <w:numFmt w:val="decimal"/>
      <w:lvlText w:val="%4"/>
      <w:lvlJc w:val="left"/>
      <w:pPr>
        <w:ind w:left="25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01C08C22">
      <w:start w:val="1"/>
      <w:numFmt w:val="lowerLetter"/>
      <w:lvlText w:val="%5"/>
      <w:lvlJc w:val="left"/>
      <w:pPr>
        <w:ind w:left="325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9FC5950">
      <w:start w:val="1"/>
      <w:numFmt w:val="lowerRoman"/>
      <w:lvlText w:val="%6"/>
      <w:lvlJc w:val="left"/>
      <w:pPr>
        <w:ind w:left="39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E81E4EB8">
      <w:start w:val="1"/>
      <w:numFmt w:val="decimal"/>
      <w:lvlText w:val="%7"/>
      <w:lvlJc w:val="left"/>
      <w:pPr>
        <w:ind w:left="46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6028436A">
      <w:start w:val="1"/>
      <w:numFmt w:val="lowerLetter"/>
      <w:lvlText w:val="%8"/>
      <w:lvlJc w:val="left"/>
      <w:pPr>
        <w:ind w:left="54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C9F0A134">
      <w:start w:val="1"/>
      <w:numFmt w:val="lowerRoman"/>
      <w:lvlText w:val="%9"/>
      <w:lvlJc w:val="left"/>
      <w:pPr>
        <w:ind w:left="61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75131F1E"/>
    <w:multiLevelType w:val="multilevel"/>
    <w:tmpl w:val="096EFB58"/>
    <w:lvl w:ilvl="0">
      <w:start w:val="1"/>
      <w:numFmt w:val="decimal"/>
      <w:pStyle w:val="Heading1"/>
      <w:lvlText w:val="%1."/>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pStyle w:val="Heading2"/>
      <w:lvlText w:val="%1.%2."/>
      <w:lvlJc w:val="left"/>
      <w:pPr>
        <w:ind w:left="35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ang Wen Chen">
    <w15:presenceInfo w15:providerId="Windows Live" w15:userId="d3961dd822606b23"/>
  </w15:person>
  <w15:person w15:author="Yunyi Ma">
    <w15:presenceInfo w15:providerId="Windows Live" w15:userId="cc07735995e8d5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1DB"/>
    <w:rsid w:val="00011FBE"/>
    <w:rsid w:val="00027EEF"/>
    <w:rsid w:val="00060CE9"/>
    <w:rsid w:val="001F2E20"/>
    <w:rsid w:val="00457A47"/>
    <w:rsid w:val="00515FDB"/>
    <w:rsid w:val="00670465"/>
    <w:rsid w:val="00705211"/>
    <w:rsid w:val="007622B0"/>
    <w:rsid w:val="00797B7A"/>
    <w:rsid w:val="008B5FF3"/>
    <w:rsid w:val="008C77C2"/>
    <w:rsid w:val="00907153"/>
    <w:rsid w:val="00945198"/>
    <w:rsid w:val="009C6AFD"/>
    <w:rsid w:val="009E462D"/>
    <w:rsid w:val="009E61F0"/>
    <w:rsid w:val="009F1AF9"/>
    <w:rsid w:val="00A06097"/>
    <w:rsid w:val="00A071DB"/>
    <w:rsid w:val="00A339F6"/>
    <w:rsid w:val="00A46CD8"/>
    <w:rsid w:val="00A67CD5"/>
    <w:rsid w:val="00AB11B6"/>
    <w:rsid w:val="00B76367"/>
    <w:rsid w:val="00E719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4CC9E"/>
  <w15:docId w15:val="{7C5EE9FD-8136-482A-B661-8B44EEA9E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48" w:lineRule="auto"/>
      <w:ind w:firstLine="229"/>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3"/>
      </w:numPr>
      <w:spacing w:after="66"/>
      <w:ind w:left="10" w:hanging="10"/>
      <w:outlineLvl w:val="0"/>
    </w:pPr>
    <w:rPr>
      <w:rFonts w:ascii="Calibri" w:eastAsia="Calibri" w:hAnsi="Calibri" w:cs="Calibri"/>
      <w:color w:val="000000"/>
      <w:sz w:val="24"/>
    </w:rPr>
  </w:style>
  <w:style w:type="paragraph" w:styleId="Heading2">
    <w:name w:val="heading 2"/>
    <w:next w:val="Normal"/>
    <w:link w:val="Heading2Char"/>
    <w:uiPriority w:val="9"/>
    <w:unhideWhenUsed/>
    <w:qFormat/>
    <w:pPr>
      <w:keepNext/>
      <w:keepLines/>
      <w:numPr>
        <w:ilvl w:val="1"/>
        <w:numId w:val="3"/>
      </w:numPr>
      <w:spacing w:after="71"/>
      <w:ind w:left="10" w:hanging="10"/>
      <w:outlineLvl w:val="1"/>
    </w:pPr>
    <w:rPr>
      <w:rFonts w:ascii="Calibri" w:eastAsia="Calibri" w:hAnsi="Calibri" w:cs="Calibri"/>
      <w:color w:val="000000"/>
    </w:rPr>
  </w:style>
  <w:style w:type="paragraph" w:styleId="Heading3">
    <w:name w:val="heading 3"/>
    <w:next w:val="Normal"/>
    <w:link w:val="Heading3Char"/>
    <w:uiPriority w:val="9"/>
    <w:unhideWhenUsed/>
    <w:qFormat/>
    <w:pPr>
      <w:keepNext/>
      <w:keepLines/>
      <w:numPr>
        <w:ilvl w:val="2"/>
        <w:numId w:val="3"/>
      </w:numPr>
      <w:spacing w:after="126"/>
      <w:ind w:left="10" w:hanging="10"/>
      <w:outlineLvl w:val="2"/>
    </w:pPr>
    <w:rPr>
      <w:rFonts w:ascii="Calibri" w:eastAsia="Calibri" w:hAnsi="Calibri" w:cs="Calibr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0"/>
    </w:rPr>
  </w:style>
  <w:style w:type="character" w:customStyle="1" w:styleId="Heading2Char">
    <w:name w:val="Heading 2 Char"/>
    <w:link w:val="Heading2"/>
    <w:rPr>
      <w:rFonts w:ascii="Calibri" w:eastAsia="Calibri" w:hAnsi="Calibri" w:cs="Calibri"/>
      <w:color w:val="000000"/>
      <w:sz w:val="22"/>
    </w:rPr>
  </w:style>
  <w:style w:type="character" w:customStyle="1" w:styleId="Heading1Char">
    <w:name w:val="Heading 1 Char"/>
    <w:link w:val="Heading1"/>
    <w:rPr>
      <w:rFonts w:ascii="Calibri" w:eastAsia="Calibri" w:hAnsi="Calibri" w:cs="Calibr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A339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39F6"/>
    <w:rPr>
      <w:rFonts w:ascii="Segoe UI" w:eastAsia="Calibri" w:hAnsi="Segoe UI" w:cs="Segoe UI"/>
      <w:color w:val="000000"/>
      <w:sz w:val="18"/>
      <w:szCs w:val="18"/>
    </w:rPr>
  </w:style>
  <w:style w:type="character" w:styleId="CommentReference">
    <w:name w:val="annotation reference"/>
    <w:basedOn w:val="DefaultParagraphFont"/>
    <w:uiPriority w:val="99"/>
    <w:semiHidden/>
    <w:unhideWhenUsed/>
    <w:rsid w:val="00515FDB"/>
    <w:rPr>
      <w:sz w:val="16"/>
      <w:szCs w:val="16"/>
    </w:rPr>
  </w:style>
  <w:style w:type="paragraph" w:styleId="CommentText">
    <w:name w:val="annotation text"/>
    <w:basedOn w:val="Normal"/>
    <w:link w:val="CommentTextChar"/>
    <w:uiPriority w:val="99"/>
    <w:semiHidden/>
    <w:unhideWhenUsed/>
    <w:rsid w:val="00515FDB"/>
    <w:pPr>
      <w:spacing w:line="240" w:lineRule="auto"/>
    </w:pPr>
    <w:rPr>
      <w:szCs w:val="20"/>
    </w:rPr>
  </w:style>
  <w:style w:type="character" w:customStyle="1" w:styleId="CommentTextChar">
    <w:name w:val="Comment Text Char"/>
    <w:basedOn w:val="DefaultParagraphFont"/>
    <w:link w:val="CommentText"/>
    <w:uiPriority w:val="99"/>
    <w:semiHidden/>
    <w:rsid w:val="00515FDB"/>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515FDB"/>
    <w:rPr>
      <w:b/>
      <w:bCs/>
    </w:rPr>
  </w:style>
  <w:style w:type="character" w:customStyle="1" w:styleId="CommentSubjectChar">
    <w:name w:val="Comment Subject Char"/>
    <w:basedOn w:val="CommentTextChar"/>
    <w:link w:val="CommentSubject"/>
    <w:uiPriority w:val="99"/>
    <w:semiHidden/>
    <w:rsid w:val="00515FDB"/>
    <w:rPr>
      <w:rFonts w:ascii="Calibri" w:eastAsia="Calibri" w:hAnsi="Calibri"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jpg"/><Relationship Id="rId3" Type="http://schemas.openxmlformats.org/officeDocument/2006/relationships/settings" Target="settings.xml"/><Relationship Id="rId21" Type="http://schemas.openxmlformats.org/officeDocument/2006/relationships/image" Target="media/image10.jpg"/><Relationship Id="rId7" Type="http://schemas.openxmlformats.org/officeDocument/2006/relationships/footer" Target="footer1.xml"/><Relationship Id="rId12" Type="http://schemas.microsoft.com/office/2011/relationships/commentsExtended" Target="commentsExtended.xml"/><Relationship Id="rId17" Type="http://schemas.openxmlformats.org/officeDocument/2006/relationships/image" Target="media/image6.jpg"/><Relationship Id="rId25" Type="http://schemas.openxmlformats.org/officeDocument/2006/relationships/image" Target="media/image14.jp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image" Target="media/image13.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60.jpg"/><Relationship Id="rId10" Type="http://schemas.openxmlformats.org/officeDocument/2006/relationships/image" Target="media/image1.jpg"/><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5.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TotalTime>
  <Pages>12</Pages>
  <Words>7547</Words>
  <Characters>43021</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50468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Yunyi Ma</dc:creator>
  <cp:keywords/>
  <cp:lastModifiedBy>Yunyi Ma</cp:lastModifiedBy>
  <cp:revision>8</cp:revision>
  <dcterms:created xsi:type="dcterms:W3CDTF">2016-11-12T07:26:00Z</dcterms:created>
  <dcterms:modified xsi:type="dcterms:W3CDTF">2016-11-12T23:17:00Z</dcterms:modified>
</cp:coreProperties>
</file>